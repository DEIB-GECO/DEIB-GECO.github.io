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24E2312" w14:textId="08A35315" w:rsidR="00E61978" w:rsidRDefault="00E61978" w:rsidP="00E61978">
      <w:pPr>
        <w:pStyle w:val="Titolo"/>
        <w:jc w:val="both"/>
        <w:rPr>
          <w:b/>
          <w:i/>
          <w:lang w:val="en-GB"/>
        </w:rPr>
      </w:pPr>
      <w:r w:rsidRPr="00D71F4D">
        <w:rPr>
          <w:b/>
          <w:i/>
          <w:lang w:val="en-GB"/>
        </w:rPr>
        <w:t>GMQL - Introduction to the languag</w:t>
      </w:r>
      <w:r w:rsidR="001960B3">
        <w:rPr>
          <w:b/>
          <w:i/>
          <w:lang w:val="en-GB"/>
        </w:rPr>
        <w:t>e (with Federated extensions)</w:t>
      </w:r>
    </w:p>
    <w:p w14:paraId="44B9AEA2" w14:textId="698CA025" w:rsidR="001960B3" w:rsidRPr="00540E42" w:rsidRDefault="001960B3" w:rsidP="00540E42">
      <w:pPr>
        <w:rPr>
          <w:lang w:val="en-GB"/>
        </w:rPr>
      </w:pPr>
    </w:p>
    <w:p w14:paraId="7AA433CB" w14:textId="77777777" w:rsidR="00E61978" w:rsidRPr="002E5A13" w:rsidRDefault="00E61978" w:rsidP="00E61978">
      <w:pPr>
        <w:pStyle w:val="Titolo1"/>
        <w:jc w:val="both"/>
        <w:rPr>
          <w:lang w:val="en-GB"/>
        </w:rPr>
      </w:pPr>
      <w:bookmarkStart w:id="0" w:name="_tng2xu8yfo3u" w:colFirst="0" w:colLast="0"/>
      <w:bookmarkEnd w:id="0"/>
    </w:p>
    <w:sdt>
      <w:sdtPr>
        <w:id w:val="737521139"/>
        <w:docPartObj>
          <w:docPartGallery w:val="Table of Contents"/>
          <w:docPartUnique/>
        </w:docPartObj>
      </w:sdtPr>
      <w:sdtEndPr/>
      <w:sdtContent>
        <w:p w14:paraId="41EFCD9A" w14:textId="741A281F" w:rsidR="001960B3" w:rsidRDefault="00E61978">
          <w:pPr>
            <w:pStyle w:val="Sommario1"/>
            <w:tabs>
              <w:tab w:val="right" w:pos="9019"/>
            </w:tabs>
            <w:rPr>
              <w:rFonts w:asciiTheme="minorHAnsi" w:eastAsiaTheme="minorEastAsia" w:hAnsiTheme="minorHAnsi" w:cstheme="minorBidi"/>
              <w:noProof/>
              <w:color w:val="auto"/>
              <w:lang w:val="en-US" w:eastAsia="en-US"/>
            </w:rPr>
          </w:pPr>
          <w:r>
            <w:fldChar w:fldCharType="begin"/>
          </w:r>
          <w:r>
            <w:instrText xml:space="preserve"> TOC \h \u \z </w:instrText>
          </w:r>
          <w:r>
            <w:fldChar w:fldCharType="separate"/>
          </w:r>
          <w:hyperlink w:anchor="_Toc19192295" w:history="1">
            <w:r w:rsidR="001960B3" w:rsidRPr="00444D5C">
              <w:rPr>
                <w:rStyle w:val="Collegamentoipertestuale"/>
                <w:noProof/>
                <w:lang w:val="en-US"/>
              </w:rPr>
              <w:t>Introduction</w:t>
            </w:r>
            <w:r w:rsidR="001960B3">
              <w:rPr>
                <w:noProof/>
                <w:webHidden/>
              </w:rPr>
              <w:tab/>
            </w:r>
            <w:r w:rsidR="001960B3">
              <w:rPr>
                <w:noProof/>
                <w:webHidden/>
              </w:rPr>
              <w:fldChar w:fldCharType="begin"/>
            </w:r>
            <w:r w:rsidR="001960B3">
              <w:rPr>
                <w:noProof/>
                <w:webHidden/>
              </w:rPr>
              <w:instrText xml:space="preserve"> PAGEREF _Toc19192295 \h </w:instrText>
            </w:r>
            <w:r w:rsidR="001960B3">
              <w:rPr>
                <w:noProof/>
                <w:webHidden/>
              </w:rPr>
            </w:r>
            <w:r w:rsidR="001960B3">
              <w:rPr>
                <w:noProof/>
                <w:webHidden/>
              </w:rPr>
              <w:fldChar w:fldCharType="separate"/>
            </w:r>
            <w:r w:rsidR="001960B3">
              <w:rPr>
                <w:noProof/>
                <w:webHidden/>
              </w:rPr>
              <w:t>1</w:t>
            </w:r>
            <w:r w:rsidR="001960B3">
              <w:rPr>
                <w:noProof/>
                <w:webHidden/>
              </w:rPr>
              <w:fldChar w:fldCharType="end"/>
            </w:r>
          </w:hyperlink>
        </w:p>
        <w:p w14:paraId="27AF752C" w14:textId="354FD6CA" w:rsidR="001960B3" w:rsidRDefault="00F908D5">
          <w:pPr>
            <w:pStyle w:val="Sommario1"/>
            <w:tabs>
              <w:tab w:val="right" w:pos="9019"/>
            </w:tabs>
            <w:rPr>
              <w:rFonts w:asciiTheme="minorHAnsi" w:eastAsiaTheme="minorEastAsia" w:hAnsiTheme="minorHAnsi" w:cstheme="minorBidi"/>
              <w:noProof/>
              <w:color w:val="auto"/>
              <w:lang w:val="en-US" w:eastAsia="en-US"/>
            </w:rPr>
          </w:pPr>
          <w:hyperlink w:anchor="_Toc19192296" w:history="1">
            <w:r w:rsidR="001960B3" w:rsidRPr="00444D5C">
              <w:rPr>
                <w:rStyle w:val="Collegamentoipertestuale"/>
                <w:noProof/>
              </w:rPr>
              <w:t>A. GENOMIC DATA MODEL (GDM)</w:t>
            </w:r>
            <w:r w:rsidR="001960B3">
              <w:rPr>
                <w:noProof/>
                <w:webHidden/>
              </w:rPr>
              <w:tab/>
            </w:r>
            <w:r w:rsidR="001960B3">
              <w:rPr>
                <w:noProof/>
                <w:webHidden/>
              </w:rPr>
              <w:fldChar w:fldCharType="begin"/>
            </w:r>
            <w:r w:rsidR="001960B3">
              <w:rPr>
                <w:noProof/>
                <w:webHidden/>
              </w:rPr>
              <w:instrText xml:space="preserve"> PAGEREF _Toc19192296 \h </w:instrText>
            </w:r>
            <w:r w:rsidR="001960B3">
              <w:rPr>
                <w:noProof/>
                <w:webHidden/>
              </w:rPr>
            </w:r>
            <w:r w:rsidR="001960B3">
              <w:rPr>
                <w:noProof/>
                <w:webHidden/>
              </w:rPr>
              <w:fldChar w:fldCharType="separate"/>
            </w:r>
            <w:r w:rsidR="001960B3">
              <w:rPr>
                <w:noProof/>
                <w:webHidden/>
              </w:rPr>
              <w:t>1</w:t>
            </w:r>
            <w:r w:rsidR="001960B3">
              <w:rPr>
                <w:noProof/>
                <w:webHidden/>
              </w:rPr>
              <w:fldChar w:fldCharType="end"/>
            </w:r>
          </w:hyperlink>
        </w:p>
        <w:p w14:paraId="112EE5DD" w14:textId="323F1154" w:rsidR="001960B3" w:rsidRDefault="00F908D5">
          <w:pPr>
            <w:pStyle w:val="Sommario1"/>
            <w:tabs>
              <w:tab w:val="right" w:pos="9019"/>
            </w:tabs>
            <w:rPr>
              <w:rFonts w:asciiTheme="minorHAnsi" w:eastAsiaTheme="minorEastAsia" w:hAnsiTheme="minorHAnsi" w:cstheme="minorBidi"/>
              <w:noProof/>
              <w:color w:val="auto"/>
              <w:lang w:val="en-US" w:eastAsia="en-US"/>
            </w:rPr>
          </w:pPr>
          <w:hyperlink w:anchor="_Toc19192297" w:history="1">
            <w:r w:rsidR="001960B3" w:rsidRPr="00444D5C">
              <w:rPr>
                <w:rStyle w:val="Collegamentoipertestuale"/>
                <w:noProof/>
                <w:lang w:val="en-US"/>
              </w:rPr>
              <w:t>B. BASIC OPERATORS</w:t>
            </w:r>
            <w:r w:rsidR="001960B3">
              <w:rPr>
                <w:noProof/>
                <w:webHidden/>
              </w:rPr>
              <w:tab/>
            </w:r>
            <w:r w:rsidR="001960B3">
              <w:rPr>
                <w:noProof/>
                <w:webHidden/>
              </w:rPr>
              <w:fldChar w:fldCharType="begin"/>
            </w:r>
            <w:r w:rsidR="001960B3">
              <w:rPr>
                <w:noProof/>
                <w:webHidden/>
              </w:rPr>
              <w:instrText xml:space="preserve"> PAGEREF _Toc19192297 \h </w:instrText>
            </w:r>
            <w:r w:rsidR="001960B3">
              <w:rPr>
                <w:noProof/>
                <w:webHidden/>
              </w:rPr>
            </w:r>
            <w:r w:rsidR="001960B3">
              <w:rPr>
                <w:noProof/>
                <w:webHidden/>
              </w:rPr>
              <w:fldChar w:fldCharType="separate"/>
            </w:r>
            <w:r w:rsidR="001960B3">
              <w:rPr>
                <w:noProof/>
                <w:webHidden/>
              </w:rPr>
              <w:t>1</w:t>
            </w:r>
            <w:r w:rsidR="001960B3">
              <w:rPr>
                <w:noProof/>
                <w:webHidden/>
              </w:rPr>
              <w:fldChar w:fldCharType="end"/>
            </w:r>
          </w:hyperlink>
        </w:p>
        <w:p w14:paraId="4F3510B2" w14:textId="467F0D00" w:rsidR="001960B3" w:rsidRDefault="00F908D5">
          <w:pPr>
            <w:pStyle w:val="Sommario2"/>
            <w:tabs>
              <w:tab w:val="right" w:pos="9019"/>
            </w:tabs>
            <w:rPr>
              <w:rFonts w:asciiTheme="minorHAnsi" w:eastAsiaTheme="minorEastAsia" w:hAnsiTheme="minorHAnsi" w:cstheme="minorBidi"/>
              <w:noProof/>
              <w:color w:val="auto"/>
              <w:lang w:val="en-US" w:eastAsia="en-US"/>
            </w:rPr>
          </w:pPr>
          <w:hyperlink w:anchor="_Toc19192298" w:history="1">
            <w:r w:rsidR="001960B3" w:rsidRPr="00444D5C">
              <w:rPr>
                <w:rStyle w:val="Collegamentoipertestuale"/>
                <w:i/>
                <w:iCs/>
                <w:noProof/>
                <w:lang w:val="en-US"/>
              </w:rPr>
              <w:t>Foreword: Syntactic conventions and other observations</w:t>
            </w:r>
            <w:r w:rsidR="001960B3">
              <w:rPr>
                <w:noProof/>
                <w:webHidden/>
              </w:rPr>
              <w:tab/>
            </w:r>
            <w:r w:rsidR="001960B3">
              <w:rPr>
                <w:noProof/>
                <w:webHidden/>
              </w:rPr>
              <w:fldChar w:fldCharType="begin"/>
            </w:r>
            <w:r w:rsidR="001960B3">
              <w:rPr>
                <w:noProof/>
                <w:webHidden/>
              </w:rPr>
              <w:instrText xml:space="preserve"> PAGEREF _Toc19192298 \h </w:instrText>
            </w:r>
            <w:r w:rsidR="001960B3">
              <w:rPr>
                <w:noProof/>
                <w:webHidden/>
              </w:rPr>
            </w:r>
            <w:r w:rsidR="001960B3">
              <w:rPr>
                <w:noProof/>
                <w:webHidden/>
              </w:rPr>
              <w:fldChar w:fldCharType="separate"/>
            </w:r>
            <w:r w:rsidR="001960B3">
              <w:rPr>
                <w:noProof/>
                <w:webHidden/>
              </w:rPr>
              <w:t>2</w:t>
            </w:r>
            <w:r w:rsidR="001960B3">
              <w:rPr>
                <w:noProof/>
                <w:webHidden/>
              </w:rPr>
              <w:fldChar w:fldCharType="end"/>
            </w:r>
          </w:hyperlink>
        </w:p>
        <w:p w14:paraId="41CE6C75" w14:textId="6ECCD99B" w:rsidR="001960B3" w:rsidRDefault="00F908D5">
          <w:pPr>
            <w:pStyle w:val="Sommario2"/>
            <w:tabs>
              <w:tab w:val="left" w:pos="1134"/>
              <w:tab w:val="right" w:pos="9019"/>
            </w:tabs>
            <w:rPr>
              <w:rFonts w:asciiTheme="minorHAnsi" w:eastAsiaTheme="minorEastAsia" w:hAnsiTheme="minorHAnsi" w:cstheme="minorBidi"/>
              <w:noProof/>
              <w:color w:val="auto"/>
              <w:lang w:val="en-US" w:eastAsia="en-US"/>
            </w:rPr>
          </w:pPr>
          <w:hyperlink w:anchor="_Toc19192299" w:history="1">
            <w:r w:rsidR="001960B3" w:rsidRPr="00444D5C">
              <w:rPr>
                <w:rStyle w:val="Collegamentoipertestuale"/>
                <w:noProof/>
              </w:rPr>
              <w:t>1)</w:t>
            </w:r>
            <w:r w:rsidR="001960B3">
              <w:rPr>
                <w:rFonts w:asciiTheme="minorHAnsi" w:eastAsiaTheme="minorEastAsia" w:hAnsiTheme="minorHAnsi" w:cstheme="minorBidi"/>
                <w:noProof/>
                <w:color w:val="auto"/>
                <w:lang w:val="en-US" w:eastAsia="en-US"/>
              </w:rPr>
              <w:tab/>
            </w:r>
            <w:r w:rsidR="001960B3" w:rsidRPr="00444D5C">
              <w:rPr>
                <w:rStyle w:val="Collegamentoipertestuale"/>
                <w:noProof/>
              </w:rPr>
              <w:t>SELECT</w:t>
            </w:r>
            <w:r w:rsidR="001960B3">
              <w:rPr>
                <w:noProof/>
                <w:webHidden/>
              </w:rPr>
              <w:tab/>
            </w:r>
            <w:r w:rsidR="001960B3">
              <w:rPr>
                <w:noProof/>
                <w:webHidden/>
              </w:rPr>
              <w:fldChar w:fldCharType="begin"/>
            </w:r>
            <w:r w:rsidR="001960B3">
              <w:rPr>
                <w:noProof/>
                <w:webHidden/>
              </w:rPr>
              <w:instrText xml:space="preserve"> PAGEREF _Toc19192299 \h </w:instrText>
            </w:r>
            <w:r w:rsidR="001960B3">
              <w:rPr>
                <w:noProof/>
                <w:webHidden/>
              </w:rPr>
            </w:r>
            <w:r w:rsidR="001960B3">
              <w:rPr>
                <w:noProof/>
                <w:webHidden/>
              </w:rPr>
              <w:fldChar w:fldCharType="separate"/>
            </w:r>
            <w:r w:rsidR="001960B3">
              <w:rPr>
                <w:noProof/>
                <w:webHidden/>
              </w:rPr>
              <w:t>3</w:t>
            </w:r>
            <w:r w:rsidR="001960B3">
              <w:rPr>
                <w:noProof/>
                <w:webHidden/>
              </w:rPr>
              <w:fldChar w:fldCharType="end"/>
            </w:r>
          </w:hyperlink>
        </w:p>
        <w:p w14:paraId="27239EA5" w14:textId="61A79032" w:rsidR="001960B3" w:rsidRDefault="00F908D5">
          <w:pPr>
            <w:pStyle w:val="Sommario2"/>
            <w:tabs>
              <w:tab w:val="left" w:pos="1134"/>
              <w:tab w:val="right" w:pos="9019"/>
            </w:tabs>
            <w:rPr>
              <w:rFonts w:asciiTheme="minorHAnsi" w:eastAsiaTheme="minorEastAsia" w:hAnsiTheme="minorHAnsi" w:cstheme="minorBidi"/>
              <w:noProof/>
              <w:color w:val="auto"/>
              <w:lang w:val="en-US" w:eastAsia="en-US"/>
            </w:rPr>
          </w:pPr>
          <w:hyperlink w:anchor="_Toc19192300" w:history="1">
            <w:r w:rsidR="001960B3" w:rsidRPr="00444D5C">
              <w:rPr>
                <w:rStyle w:val="Collegamentoipertestuale"/>
                <w:noProof/>
              </w:rPr>
              <w:t>2)</w:t>
            </w:r>
            <w:r w:rsidR="001960B3">
              <w:rPr>
                <w:rFonts w:asciiTheme="minorHAnsi" w:eastAsiaTheme="minorEastAsia" w:hAnsiTheme="minorHAnsi" w:cstheme="minorBidi"/>
                <w:noProof/>
                <w:color w:val="auto"/>
                <w:lang w:val="en-US" w:eastAsia="en-US"/>
              </w:rPr>
              <w:tab/>
            </w:r>
            <w:r w:rsidR="001960B3" w:rsidRPr="00444D5C">
              <w:rPr>
                <w:rStyle w:val="Collegamentoipertestuale"/>
                <w:noProof/>
              </w:rPr>
              <w:t>MATERIALIZE</w:t>
            </w:r>
            <w:r w:rsidR="001960B3">
              <w:rPr>
                <w:noProof/>
                <w:webHidden/>
              </w:rPr>
              <w:tab/>
            </w:r>
            <w:r w:rsidR="001960B3">
              <w:rPr>
                <w:noProof/>
                <w:webHidden/>
              </w:rPr>
              <w:fldChar w:fldCharType="begin"/>
            </w:r>
            <w:r w:rsidR="001960B3">
              <w:rPr>
                <w:noProof/>
                <w:webHidden/>
              </w:rPr>
              <w:instrText xml:space="preserve"> PAGEREF _Toc19192300 \h </w:instrText>
            </w:r>
            <w:r w:rsidR="001960B3">
              <w:rPr>
                <w:noProof/>
                <w:webHidden/>
              </w:rPr>
            </w:r>
            <w:r w:rsidR="001960B3">
              <w:rPr>
                <w:noProof/>
                <w:webHidden/>
              </w:rPr>
              <w:fldChar w:fldCharType="separate"/>
            </w:r>
            <w:r w:rsidR="001960B3">
              <w:rPr>
                <w:noProof/>
                <w:webHidden/>
              </w:rPr>
              <w:t>7</w:t>
            </w:r>
            <w:r w:rsidR="001960B3">
              <w:rPr>
                <w:noProof/>
                <w:webHidden/>
              </w:rPr>
              <w:fldChar w:fldCharType="end"/>
            </w:r>
          </w:hyperlink>
        </w:p>
        <w:p w14:paraId="1C89E720" w14:textId="414A86D0" w:rsidR="001960B3" w:rsidRDefault="00F908D5">
          <w:pPr>
            <w:pStyle w:val="Sommario2"/>
            <w:tabs>
              <w:tab w:val="left" w:pos="1134"/>
              <w:tab w:val="right" w:pos="9019"/>
            </w:tabs>
            <w:rPr>
              <w:rFonts w:asciiTheme="minorHAnsi" w:eastAsiaTheme="minorEastAsia" w:hAnsiTheme="minorHAnsi" w:cstheme="minorBidi"/>
              <w:noProof/>
              <w:color w:val="auto"/>
              <w:lang w:val="en-US" w:eastAsia="en-US"/>
            </w:rPr>
          </w:pPr>
          <w:hyperlink w:anchor="_Toc19192301" w:history="1">
            <w:r w:rsidR="001960B3" w:rsidRPr="00444D5C">
              <w:rPr>
                <w:rStyle w:val="Collegamentoipertestuale"/>
                <w:noProof/>
              </w:rPr>
              <w:t>3)</w:t>
            </w:r>
            <w:r w:rsidR="001960B3">
              <w:rPr>
                <w:rFonts w:asciiTheme="minorHAnsi" w:eastAsiaTheme="minorEastAsia" w:hAnsiTheme="minorHAnsi" w:cstheme="minorBidi"/>
                <w:noProof/>
                <w:color w:val="auto"/>
                <w:lang w:val="en-US" w:eastAsia="en-US"/>
              </w:rPr>
              <w:tab/>
            </w:r>
            <w:r w:rsidR="001960B3" w:rsidRPr="00444D5C">
              <w:rPr>
                <w:rStyle w:val="Collegamentoipertestuale"/>
                <w:noProof/>
              </w:rPr>
              <w:t>PROJECT</w:t>
            </w:r>
            <w:r w:rsidR="001960B3">
              <w:rPr>
                <w:noProof/>
                <w:webHidden/>
              </w:rPr>
              <w:tab/>
            </w:r>
            <w:r w:rsidR="001960B3">
              <w:rPr>
                <w:noProof/>
                <w:webHidden/>
              </w:rPr>
              <w:fldChar w:fldCharType="begin"/>
            </w:r>
            <w:r w:rsidR="001960B3">
              <w:rPr>
                <w:noProof/>
                <w:webHidden/>
              </w:rPr>
              <w:instrText xml:space="preserve"> PAGEREF _Toc19192301 \h </w:instrText>
            </w:r>
            <w:r w:rsidR="001960B3">
              <w:rPr>
                <w:noProof/>
                <w:webHidden/>
              </w:rPr>
            </w:r>
            <w:r w:rsidR="001960B3">
              <w:rPr>
                <w:noProof/>
                <w:webHidden/>
              </w:rPr>
              <w:fldChar w:fldCharType="separate"/>
            </w:r>
            <w:r w:rsidR="001960B3">
              <w:rPr>
                <w:noProof/>
                <w:webHidden/>
              </w:rPr>
              <w:t>8</w:t>
            </w:r>
            <w:r w:rsidR="001960B3">
              <w:rPr>
                <w:noProof/>
                <w:webHidden/>
              </w:rPr>
              <w:fldChar w:fldCharType="end"/>
            </w:r>
          </w:hyperlink>
        </w:p>
        <w:p w14:paraId="71747F87" w14:textId="5F98ED81" w:rsidR="001960B3" w:rsidRDefault="00F908D5">
          <w:pPr>
            <w:pStyle w:val="Sommario2"/>
            <w:tabs>
              <w:tab w:val="left" w:pos="1134"/>
              <w:tab w:val="right" w:pos="9019"/>
            </w:tabs>
            <w:rPr>
              <w:rFonts w:asciiTheme="minorHAnsi" w:eastAsiaTheme="minorEastAsia" w:hAnsiTheme="minorHAnsi" w:cstheme="minorBidi"/>
              <w:noProof/>
              <w:color w:val="auto"/>
              <w:lang w:val="en-US" w:eastAsia="en-US"/>
            </w:rPr>
          </w:pPr>
          <w:hyperlink w:anchor="_Toc19192302" w:history="1">
            <w:r w:rsidR="001960B3" w:rsidRPr="00444D5C">
              <w:rPr>
                <w:rStyle w:val="Collegamentoipertestuale"/>
                <w:noProof/>
                <w:lang w:val="en-US"/>
              </w:rPr>
              <w:t>4)</w:t>
            </w:r>
            <w:r w:rsidR="001960B3">
              <w:rPr>
                <w:rFonts w:asciiTheme="minorHAnsi" w:eastAsiaTheme="minorEastAsia" w:hAnsiTheme="minorHAnsi" w:cstheme="minorBidi"/>
                <w:noProof/>
                <w:color w:val="auto"/>
                <w:lang w:val="en-US" w:eastAsia="en-US"/>
              </w:rPr>
              <w:tab/>
            </w:r>
            <w:r w:rsidR="001960B3" w:rsidRPr="00444D5C">
              <w:rPr>
                <w:rStyle w:val="Collegamentoipertestuale"/>
                <w:noProof/>
                <w:lang w:val="en-US"/>
              </w:rPr>
              <w:t>EXTEND</w:t>
            </w:r>
            <w:r w:rsidR="001960B3">
              <w:rPr>
                <w:noProof/>
                <w:webHidden/>
              </w:rPr>
              <w:tab/>
            </w:r>
            <w:r w:rsidR="001960B3">
              <w:rPr>
                <w:noProof/>
                <w:webHidden/>
              </w:rPr>
              <w:fldChar w:fldCharType="begin"/>
            </w:r>
            <w:r w:rsidR="001960B3">
              <w:rPr>
                <w:noProof/>
                <w:webHidden/>
              </w:rPr>
              <w:instrText xml:space="preserve"> PAGEREF _Toc19192302 \h </w:instrText>
            </w:r>
            <w:r w:rsidR="001960B3">
              <w:rPr>
                <w:noProof/>
                <w:webHidden/>
              </w:rPr>
            </w:r>
            <w:r w:rsidR="001960B3">
              <w:rPr>
                <w:noProof/>
                <w:webHidden/>
              </w:rPr>
              <w:fldChar w:fldCharType="separate"/>
            </w:r>
            <w:r w:rsidR="001960B3">
              <w:rPr>
                <w:noProof/>
                <w:webHidden/>
              </w:rPr>
              <w:t>13</w:t>
            </w:r>
            <w:r w:rsidR="001960B3">
              <w:rPr>
                <w:noProof/>
                <w:webHidden/>
              </w:rPr>
              <w:fldChar w:fldCharType="end"/>
            </w:r>
          </w:hyperlink>
        </w:p>
        <w:p w14:paraId="1D4D5422" w14:textId="575954DA" w:rsidR="001960B3" w:rsidRDefault="00F908D5">
          <w:pPr>
            <w:pStyle w:val="Sommario2"/>
            <w:tabs>
              <w:tab w:val="left" w:pos="1134"/>
              <w:tab w:val="right" w:pos="9019"/>
            </w:tabs>
            <w:rPr>
              <w:rFonts w:asciiTheme="minorHAnsi" w:eastAsiaTheme="minorEastAsia" w:hAnsiTheme="minorHAnsi" w:cstheme="minorBidi"/>
              <w:noProof/>
              <w:color w:val="auto"/>
              <w:lang w:val="en-US" w:eastAsia="en-US"/>
            </w:rPr>
          </w:pPr>
          <w:hyperlink w:anchor="_Toc19192303" w:history="1">
            <w:r w:rsidR="001960B3" w:rsidRPr="00444D5C">
              <w:rPr>
                <w:rStyle w:val="Collegamentoipertestuale"/>
                <w:noProof/>
              </w:rPr>
              <w:t>5)</w:t>
            </w:r>
            <w:r w:rsidR="001960B3">
              <w:rPr>
                <w:rFonts w:asciiTheme="minorHAnsi" w:eastAsiaTheme="minorEastAsia" w:hAnsiTheme="minorHAnsi" w:cstheme="minorBidi"/>
                <w:noProof/>
                <w:color w:val="auto"/>
                <w:lang w:val="en-US" w:eastAsia="en-US"/>
              </w:rPr>
              <w:tab/>
            </w:r>
            <w:r w:rsidR="001960B3" w:rsidRPr="00444D5C">
              <w:rPr>
                <w:rStyle w:val="Collegamentoipertestuale"/>
                <w:noProof/>
              </w:rPr>
              <w:t>ORDER</w:t>
            </w:r>
            <w:r w:rsidR="001960B3">
              <w:rPr>
                <w:noProof/>
                <w:webHidden/>
              </w:rPr>
              <w:tab/>
            </w:r>
            <w:r w:rsidR="001960B3">
              <w:rPr>
                <w:noProof/>
                <w:webHidden/>
              </w:rPr>
              <w:fldChar w:fldCharType="begin"/>
            </w:r>
            <w:r w:rsidR="001960B3">
              <w:rPr>
                <w:noProof/>
                <w:webHidden/>
              </w:rPr>
              <w:instrText xml:space="preserve"> PAGEREF _Toc19192303 \h </w:instrText>
            </w:r>
            <w:r w:rsidR="001960B3">
              <w:rPr>
                <w:noProof/>
                <w:webHidden/>
              </w:rPr>
            </w:r>
            <w:r w:rsidR="001960B3">
              <w:rPr>
                <w:noProof/>
                <w:webHidden/>
              </w:rPr>
              <w:fldChar w:fldCharType="separate"/>
            </w:r>
            <w:r w:rsidR="001960B3">
              <w:rPr>
                <w:noProof/>
                <w:webHidden/>
              </w:rPr>
              <w:t>14</w:t>
            </w:r>
            <w:r w:rsidR="001960B3">
              <w:rPr>
                <w:noProof/>
                <w:webHidden/>
              </w:rPr>
              <w:fldChar w:fldCharType="end"/>
            </w:r>
          </w:hyperlink>
        </w:p>
        <w:p w14:paraId="3AA15A05" w14:textId="771763FE" w:rsidR="001960B3" w:rsidRDefault="00F908D5">
          <w:pPr>
            <w:pStyle w:val="Sommario2"/>
            <w:tabs>
              <w:tab w:val="left" w:pos="1134"/>
              <w:tab w:val="right" w:pos="9019"/>
            </w:tabs>
            <w:rPr>
              <w:rFonts w:asciiTheme="minorHAnsi" w:eastAsiaTheme="minorEastAsia" w:hAnsiTheme="minorHAnsi" w:cstheme="minorBidi"/>
              <w:noProof/>
              <w:color w:val="auto"/>
              <w:lang w:val="en-US" w:eastAsia="en-US"/>
            </w:rPr>
          </w:pPr>
          <w:hyperlink w:anchor="_Toc19192304" w:history="1">
            <w:r w:rsidR="001960B3" w:rsidRPr="00444D5C">
              <w:rPr>
                <w:rStyle w:val="Collegamentoipertestuale"/>
                <w:noProof/>
              </w:rPr>
              <w:t>6)</w:t>
            </w:r>
            <w:r w:rsidR="001960B3">
              <w:rPr>
                <w:rFonts w:asciiTheme="minorHAnsi" w:eastAsiaTheme="minorEastAsia" w:hAnsiTheme="minorHAnsi" w:cstheme="minorBidi"/>
                <w:noProof/>
                <w:color w:val="auto"/>
                <w:lang w:val="en-US" w:eastAsia="en-US"/>
              </w:rPr>
              <w:tab/>
            </w:r>
            <w:r w:rsidR="001960B3" w:rsidRPr="00444D5C">
              <w:rPr>
                <w:rStyle w:val="Collegamentoipertestuale"/>
                <w:noProof/>
              </w:rPr>
              <w:t>GROUP</w:t>
            </w:r>
            <w:r w:rsidR="001960B3">
              <w:rPr>
                <w:noProof/>
                <w:webHidden/>
              </w:rPr>
              <w:tab/>
            </w:r>
            <w:r w:rsidR="001960B3">
              <w:rPr>
                <w:noProof/>
                <w:webHidden/>
              </w:rPr>
              <w:fldChar w:fldCharType="begin"/>
            </w:r>
            <w:r w:rsidR="001960B3">
              <w:rPr>
                <w:noProof/>
                <w:webHidden/>
              </w:rPr>
              <w:instrText xml:space="preserve"> PAGEREF _Toc19192304 \h </w:instrText>
            </w:r>
            <w:r w:rsidR="001960B3">
              <w:rPr>
                <w:noProof/>
                <w:webHidden/>
              </w:rPr>
            </w:r>
            <w:r w:rsidR="001960B3">
              <w:rPr>
                <w:noProof/>
                <w:webHidden/>
              </w:rPr>
              <w:fldChar w:fldCharType="separate"/>
            </w:r>
            <w:r w:rsidR="001960B3">
              <w:rPr>
                <w:noProof/>
                <w:webHidden/>
              </w:rPr>
              <w:t>17</w:t>
            </w:r>
            <w:r w:rsidR="001960B3">
              <w:rPr>
                <w:noProof/>
                <w:webHidden/>
              </w:rPr>
              <w:fldChar w:fldCharType="end"/>
            </w:r>
          </w:hyperlink>
        </w:p>
        <w:p w14:paraId="5B073819" w14:textId="48F8BEA2" w:rsidR="001960B3" w:rsidRDefault="00F908D5">
          <w:pPr>
            <w:pStyle w:val="Sommario2"/>
            <w:tabs>
              <w:tab w:val="left" w:pos="1134"/>
              <w:tab w:val="right" w:pos="9019"/>
            </w:tabs>
            <w:rPr>
              <w:rFonts w:asciiTheme="minorHAnsi" w:eastAsiaTheme="minorEastAsia" w:hAnsiTheme="minorHAnsi" w:cstheme="minorBidi"/>
              <w:noProof/>
              <w:color w:val="auto"/>
              <w:lang w:val="en-US" w:eastAsia="en-US"/>
            </w:rPr>
          </w:pPr>
          <w:hyperlink w:anchor="_Toc19192305" w:history="1">
            <w:r w:rsidR="001960B3" w:rsidRPr="00444D5C">
              <w:rPr>
                <w:rStyle w:val="Collegamentoipertestuale"/>
                <w:noProof/>
              </w:rPr>
              <w:t>7)</w:t>
            </w:r>
            <w:r w:rsidR="001960B3">
              <w:rPr>
                <w:rFonts w:asciiTheme="minorHAnsi" w:eastAsiaTheme="minorEastAsia" w:hAnsiTheme="minorHAnsi" w:cstheme="minorBidi"/>
                <w:noProof/>
                <w:color w:val="auto"/>
                <w:lang w:val="en-US" w:eastAsia="en-US"/>
              </w:rPr>
              <w:tab/>
            </w:r>
            <w:r w:rsidR="001960B3" w:rsidRPr="00444D5C">
              <w:rPr>
                <w:rStyle w:val="Collegamentoipertestuale"/>
                <w:noProof/>
              </w:rPr>
              <w:t>MERGE</w:t>
            </w:r>
            <w:r w:rsidR="001960B3">
              <w:rPr>
                <w:noProof/>
                <w:webHidden/>
              </w:rPr>
              <w:tab/>
            </w:r>
            <w:r w:rsidR="001960B3">
              <w:rPr>
                <w:noProof/>
                <w:webHidden/>
              </w:rPr>
              <w:fldChar w:fldCharType="begin"/>
            </w:r>
            <w:r w:rsidR="001960B3">
              <w:rPr>
                <w:noProof/>
                <w:webHidden/>
              </w:rPr>
              <w:instrText xml:space="preserve"> PAGEREF _Toc19192305 \h </w:instrText>
            </w:r>
            <w:r w:rsidR="001960B3">
              <w:rPr>
                <w:noProof/>
                <w:webHidden/>
              </w:rPr>
            </w:r>
            <w:r w:rsidR="001960B3">
              <w:rPr>
                <w:noProof/>
                <w:webHidden/>
              </w:rPr>
              <w:fldChar w:fldCharType="separate"/>
            </w:r>
            <w:r w:rsidR="001960B3">
              <w:rPr>
                <w:noProof/>
                <w:webHidden/>
              </w:rPr>
              <w:t>21</w:t>
            </w:r>
            <w:r w:rsidR="001960B3">
              <w:rPr>
                <w:noProof/>
                <w:webHidden/>
              </w:rPr>
              <w:fldChar w:fldCharType="end"/>
            </w:r>
          </w:hyperlink>
        </w:p>
        <w:p w14:paraId="3EFFFF75" w14:textId="0FCB0048" w:rsidR="001960B3" w:rsidRDefault="00F908D5">
          <w:pPr>
            <w:pStyle w:val="Sommario2"/>
            <w:tabs>
              <w:tab w:val="left" w:pos="1134"/>
              <w:tab w:val="right" w:pos="9019"/>
            </w:tabs>
            <w:rPr>
              <w:rFonts w:asciiTheme="minorHAnsi" w:eastAsiaTheme="minorEastAsia" w:hAnsiTheme="minorHAnsi" w:cstheme="minorBidi"/>
              <w:noProof/>
              <w:color w:val="auto"/>
              <w:lang w:val="en-US" w:eastAsia="en-US"/>
            </w:rPr>
          </w:pPr>
          <w:hyperlink w:anchor="_Toc19192306" w:history="1">
            <w:r w:rsidR="001960B3" w:rsidRPr="00444D5C">
              <w:rPr>
                <w:rStyle w:val="Collegamentoipertestuale"/>
                <w:noProof/>
              </w:rPr>
              <w:t>8)</w:t>
            </w:r>
            <w:r w:rsidR="001960B3">
              <w:rPr>
                <w:rFonts w:asciiTheme="minorHAnsi" w:eastAsiaTheme="minorEastAsia" w:hAnsiTheme="minorHAnsi" w:cstheme="minorBidi"/>
                <w:noProof/>
                <w:color w:val="auto"/>
                <w:lang w:val="en-US" w:eastAsia="en-US"/>
              </w:rPr>
              <w:tab/>
            </w:r>
            <w:r w:rsidR="001960B3" w:rsidRPr="00444D5C">
              <w:rPr>
                <w:rStyle w:val="Collegamentoipertestuale"/>
                <w:noProof/>
              </w:rPr>
              <w:t>UNION</w:t>
            </w:r>
            <w:r w:rsidR="001960B3">
              <w:rPr>
                <w:noProof/>
                <w:webHidden/>
              </w:rPr>
              <w:tab/>
            </w:r>
            <w:r w:rsidR="001960B3">
              <w:rPr>
                <w:noProof/>
                <w:webHidden/>
              </w:rPr>
              <w:fldChar w:fldCharType="begin"/>
            </w:r>
            <w:r w:rsidR="001960B3">
              <w:rPr>
                <w:noProof/>
                <w:webHidden/>
              </w:rPr>
              <w:instrText xml:space="preserve"> PAGEREF _Toc19192306 \h </w:instrText>
            </w:r>
            <w:r w:rsidR="001960B3">
              <w:rPr>
                <w:noProof/>
                <w:webHidden/>
              </w:rPr>
            </w:r>
            <w:r w:rsidR="001960B3">
              <w:rPr>
                <w:noProof/>
                <w:webHidden/>
              </w:rPr>
              <w:fldChar w:fldCharType="separate"/>
            </w:r>
            <w:r w:rsidR="001960B3">
              <w:rPr>
                <w:noProof/>
                <w:webHidden/>
              </w:rPr>
              <w:t>22</w:t>
            </w:r>
            <w:r w:rsidR="001960B3">
              <w:rPr>
                <w:noProof/>
                <w:webHidden/>
              </w:rPr>
              <w:fldChar w:fldCharType="end"/>
            </w:r>
          </w:hyperlink>
        </w:p>
        <w:p w14:paraId="7DF80650" w14:textId="2821601D" w:rsidR="001960B3" w:rsidRDefault="00F908D5">
          <w:pPr>
            <w:pStyle w:val="Sommario2"/>
            <w:tabs>
              <w:tab w:val="left" w:pos="1134"/>
              <w:tab w:val="right" w:pos="9019"/>
            </w:tabs>
            <w:rPr>
              <w:rFonts w:asciiTheme="minorHAnsi" w:eastAsiaTheme="minorEastAsia" w:hAnsiTheme="minorHAnsi" w:cstheme="minorBidi"/>
              <w:noProof/>
              <w:color w:val="auto"/>
              <w:lang w:val="en-US" w:eastAsia="en-US"/>
            </w:rPr>
          </w:pPr>
          <w:hyperlink w:anchor="_Toc19192307" w:history="1">
            <w:r w:rsidR="001960B3" w:rsidRPr="00444D5C">
              <w:rPr>
                <w:rStyle w:val="Collegamentoipertestuale"/>
                <w:noProof/>
              </w:rPr>
              <w:t>9)</w:t>
            </w:r>
            <w:r w:rsidR="001960B3">
              <w:rPr>
                <w:rFonts w:asciiTheme="minorHAnsi" w:eastAsiaTheme="minorEastAsia" w:hAnsiTheme="minorHAnsi" w:cstheme="minorBidi"/>
                <w:noProof/>
                <w:color w:val="auto"/>
                <w:lang w:val="en-US" w:eastAsia="en-US"/>
              </w:rPr>
              <w:tab/>
            </w:r>
            <w:r w:rsidR="001960B3" w:rsidRPr="00444D5C">
              <w:rPr>
                <w:rStyle w:val="Collegamentoipertestuale"/>
                <w:noProof/>
              </w:rPr>
              <w:t>DIFFERENCE</w:t>
            </w:r>
            <w:r w:rsidR="001960B3">
              <w:rPr>
                <w:noProof/>
                <w:webHidden/>
              </w:rPr>
              <w:tab/>
            </w:r>
            <w:r w:rsidR="001960B3">
              <w:rPr>
                <w:noProof/>
                <w:webHidden/>
              </w:rPr>
              <w:fldChar w:fldCharType="begin"/>
            </w:r>
            <w:r w:rsidR="001960B3">
              <w:rPr>
                <w:noProof/>
                <w:webHidden/>
              </w:rPr>
              <w:instrText xml:space="preserve"> PAGEREF _Toc19192307 \h </w:instrText>
            </w:r>
            <w:r w:rsidR="001960B3">
              <w:rPr>
                <w:noProof/>
                <w:webHidden/>
              </w:rPr>
            </w:r>
            <w:r w:rsidR="001960B3">
              <w:rPr>
                <w:noProof/>
                <w:webHidden/>
              </w:rPr>
              <w:fldChar w:fldCharType="separate"/>
            </w:r>
            <w:r w:rsidR="001960B3">
              <w:rPr>
                <w:noProof/>
                <w:webHidden/>
              </w:rPr>
              <w:t>23</w:t>
            </w:r>
            <w:r w:rsidR="001960B3">
              <w:rPr>
                <w:noProof/>
                <w:webHidden/>
              </w:rPr>
              <w:fldChar w:fldCharType="end"/>
            </w:r>
          </w:hyperlink>
        </w:p>
        <w:p w14:paraId="2F1730F6" w14:textId="5F524811" w:rsidR="001960B3" w:rsidRDefault="00F908D5">
          <w:pPr>
            <w:pStyle w:val="Sommario2"/>
            <w:tabs>
              <w:tab w:val="left" w:pos="1134"/>
              <w:tab w:val="right" w:pos="9019"/>
            </w:tabs>
            <w:rPr>
              <w:rFonts w:asciiTheme="minorHAnsi" w:eastAsiaTheme="minorEastAsia" w:hAnsiTheme="minorHAnsi" w:cstheme="minorBidi"/>
              <w:noProof/>
              <w:color w:val="auto"/>
              <w:lang w:val="en-US" w:eastAsia="en-US"/>
            </w:rPr>
          </w:pPr>
          <w:hyperlink w:anchor="_Toc19192308" w:history="1">
            <w:r w:rsidR="001960B3" w:rsidRPr="00444D5C">
              <w:rPr>
                <w:rStyle w:val="Collegamentoipertestuale"/>
                <w:noProof/>
              </w:rPr>
              <w:t>10)</w:t>
            </w:r>
            <w:r w:rsidR="001960B3">
              <w:rPr>
                <w:rFonts w:asciiTheme="minorHAnsi" w:eastAsiaTheme="minorEastAsia" w:hAnsiTheme="minorHAnsi" w:cstheme="minorBidi"/>
                <w:noProof/>
                <w:color w:val="auto"/>
                <w:lang w:val="en-US" w:eastAsia="en-US"/>
              </w:rPr>
              <w:tab/>
            </w:r>
            <w:r w:rsidR="001960B3" w:rsidRPr="00444D5C">
              <w:rPr>
                <w:rStyle w:val="Collegamentoipertestuale"/>
                <w:noProof/>
              </w:rPr>
              <w:t>MAP</w:t>
            </w:r>
            <w:r w:rsidR="001960B3">
              <w:rPr>
                <w:noProof/>
                <w:webHidden/>
              </w:rPr>
              <w:tab/>
            </w:r>
            <w:r w:rsidR="001960B3">
              <w:rPr>
                <w:noProof/>
                <w:webHidden/>
              </w:rPr>
              <w:fldChar w:fldCharType="begin"/>
            </w:r>
            <w:r w:rsidR="001960B3">
              <w:rPr>
                <w:noProof/>
                <w:webHidden/>
              </w:rPr>
              <w:instrText xml:space="preserve"> PAGEREF _Toc19192308 \h </w:instrText>
            </w:r>
            <w:r w:rsidR="001960B3">
              <w:rPr>
                <w:noProof/>
                <w:webHidden/>
              </w:rPr>
            </w:r>
            <w:r w:rsidR="001960B3">
              <w:rPr>
                <w:noProof/>
                <w:webHidden/>
              </w:rPr>
              <w:fldChar w:fldCharType="separate"/>
            </w:r>
            <w:r w:rsidR="001960B3">
              <w:rPr>
                <w:noProof/>
                <w:webHidden/>
              </w:rPr>
              <w:t>25</w:t>
            </w:r>
            <w:r w:rsidR="001960B3">
              <w:rPr>
                <w:noProof/>
                <w:webHidden/>
              </w:rPr>
              <w:fldChar w:fldCharType="end"/>
            </w:r>
          </w:hyperlink>
        </w:p>
        <w:p w14:paraId="27BE179F" w14:textId="007ADC5E" w:rsidR="001960B3" w:rsidRDefault="00F908D5">
          <w:pPr>
            <w:pStyle w:val="Sommario2"/>
            <w:tabs>
              <w:tab w:val="left" w:pos="1134"/>
              <w:tab w:val="right" w:pos="9019"/>
            </w:tabs>
            <w:rPr>
              <w:rFonts w:asciiTheme="minorHAnsi" w:eastAsiaTheme="minorEastAsia" w:hAnsiTheme="minorHAnsi" w:cstheme="minorBidi"/>
              <w:noProof/>
              <w:color w:val="auto"/>
              <w:lang w:val="en-US" w:eastAsia="en-US"/>
            </w:rPr>
          </w:pPr>
          <w:hyperlink w:anchor="_Toc19192309" w:history="1">
            <w:r w:rsidR="001960B3" w:rsidRPr="00444D5C">
              <w:rPr>
                <w:rStyle w:val="Collegamentoipertestuale"/>
                <w:noProof/>
              </w:rPr>
              <w:t>11)</w:t>
            </w:r>
            <w:r w:rsidR="001960B3">
              <w:rPr>
                <w:rFonts w:asciiTheme="minorHAnsi" w:eastAsiaTheme="minorEastAsia" w:hAnsiTheme="minorHAnsi" w:cstheme="minorBidi"/>
                <w:noProof/>
                <w:color w:val="auto"/>
                <w:lang w:val="en-US" w:eastAsia="en-US"/>
              </w:rPr>
              <w:tab/>
            </w:r>
            <w:r w:rsidR="001960B3" w:rsidRPr="00444D5C">
              <w:rPr>
                <w:rStyle w:val="Collegamentoipertestuale"/>
                <w:noProof/>
              </w:rPr>
              <w:t>JOIN</w:t>
            </w:r>
            <w:r w:rsidR="001960B3">
              <w:rPr>
                <w:noProof/>
                <w:webHidden/>
              </w:rPr>
              <w:tab/>
            </w:r>
            <w:r w:rsidR="001960B3">
              <w:rPr>
                <w:noProof/>
                <w:webHidden/>
              </w:rPr>
              <w:fldChar w:fldCharType="begin"/>
            </w:r>
            <w:r w:rsidR="001960B3">
              <w:rPr>
                <w:noProof/>
                <w:webHidden/>
              </w:rPr>
              <w:instrText xml:space="preserve"> PAGEREF _Toc19192309 \h </w:instrText>
            </w:r>
            <w:r w:rsidR="001960B3">
              <w:rPr>
                <w:noProof/>
                <w:webHidden/>
              </w:rPr>
            </w:r>
            <w:r w:rsidR="001960B3">
              <w:rPr>
                <w:noProof/>
                <w:webHidden/>
              </w:rPr>
              <w:fldChar w:fldCharType="separate"/>
            </w:r>
            <w:r w:rsidR="001960B3">
              <w:rPr>
                <w:noProof/>
                <w:webHidden/>
              </w:rPr>
              <w:t>28</w:t>
            </w:r>
            <w:r w:rsidR="001960B3">
              <w:rPr>
                <w:noProof/>
                <w:webHidden/>
              </w:rPr>
              <w:fldChar w:fldCharType="end"/>
            </w:r>
          </w:hyperlink>
        </w:p>
        <w:p w14:paraId="429D08D3" w14:textId="26BFFA97" w:rsidR="001960B3" w:rsidRDefault="00F908D5">
          <w:pPr>
            <w:pStyle w:val="Sommario2"/>
            <w:tabs>
              <w:tab w:val="left" w:pos="1134"/>
              <w:tab w:val="right" w:pos="9019"/>
            </w:tabs>
            <w:rPr>
              <w:rFonts w:asciiTheme="minorHAnsi" w:eastAsiaTheme="minorEastAsia" w:hAnsiTheme="minorHAnsi" w:cstheme="minorBidi"/>
              <w:noProof/>
              <w:color w:val="auto"/>
              <w:lang w:val="en-US" w:eastAsia="en-US"/>
            </w:rPr>
          </w:pPr>
          <w:hyperlink w:anchor="_Toc19192310" w:history="1">
            <w:r w:rsidR="001960B3" w:rsidRPr="00444D5C">
              <w:rPr>
                <w:rStyle w:val="Collegamentoipertestuale"/>
                <w:noProof/>
              </w:rPr>
              <w:t>12)</w:t>
            </w:r>
            <w:r w:rsidR="001960B3">
              <w:rPr>
                <w:rFonts w:asciiTheme="minorHAnsi" w:eastAsiaTheme="minorEastAsia" w:hAnsiTheme="minorHAnsi" w:cstheme="minorBidi"/>
                <w:noProof/>
                <w:color w:val="auto"/>
                <w:lang w:val="en-US" w:eastAsia="en-US"/>
              </w:rPr>
              <w:tab/>
            </w:r>
            <w:r w:rsidR="001960B3" w:rsidRPr="00444D5C">
              <w:rPr>
                <w:rStyle w:val="Collegamentoipertestuale"/>
                <w:noProof/>
              </w:rPr>
              <w:t>COVER</w:t>
            </w:r>
            <w:r w:rsidR="001960B3">
              <w:rPr>
                <w:noProof/>
                <w:webHidden/>
              </w:rPr>
              <w:tab/>
            </w:r>
            <w:r w:rsidR="001960B3">
              <w:rPr>
                <w:noProof/>
                <w:webHidden/>
              </w:rPr>
              <w:fldChar w:fldCharType="begin"/>
            </w:r>
            <w:r w:rsidR="001960B3">
              <w:rPr>
                <w:noProof/>
                <w:webHidden/>
              </w:rPr>
              <w:instrText xml:space="preserve"> PAGEREF _Toc19192310 \h </w:instrText>
            </w:r>
            <w:r w:rsidR="001960B3">
              <w:rPr>
                <w:noProof/>
                <w:webHidden/>
              </w:rPr>
            </w:r>
            <w:r w:rsidR="001960B3">
              <w:rPr>
                <w:noProof/>
                <w:webHidden/>
              </w:rPr>
              <w:fldChar w:fldCharType="separate"/>
            </w:r>
            <w:r w:rsidR="001960B3">
              <w:rPr>
                <w:noProof/>
                <w:webHidden/>
              </w:rPr>
              <w:t>42</w:t>
            </w:r>
            <w:r w:rsidR="001960B3">
              <w:rPr>
                <w:noProof/>
                <w:webHidden/>
              </w:rPr>
              <w:fldChar w:fldCharType="end"/>
            </w:r>
          </w:hyperlink>
        </w:p>
        <w:p w14:paraId="1D686D3B" w14:textId="0D767DCF" w:rsidR="001960B3" w:rsidRDefault="00F908D5">
          <w:pPr>
            <w:pStyle w:val="Sommario3"/>
            <w:rPr>
              <w:rFonts w:asciiTheme="minorHAnsi" w:eastAsiaTheme="minorEastAsia" w:hAnsiTheme="minorHAnsi" w:cstheme="minorBidi"/>
              <w:noProof/>
              <w:color w:val="auto"/>
              <w:lang w:val="en-US" w:eastAsia="en-US"/>
            </w:rPr>
          </w:pPr>
          <w:hyperlink w:anchor="_Toc19192311" w:history="1">
            <w:r w:rsidR="001960B3" w:rsidRPr="00444D5C">
              <w:rPr>
                <w:rStyle w:val="Collegamentoipertestuale"/>
                <w:i/>
                <w:noProof/>
                <w:lang w:val="en-US"/>
              </w:rPr>
              <w:t>Cover variants</w:t>
            </w:r>
            <w:r w:rsidR="001960B3">
              <w:rPr>
                <w:noProof/>
                <w:webHidden/>
              </w:rPr>
              <w:tab/>
            </w:r>
            <w:r w:rsidR="001960B3">
              <w:rPr>
                <w:noProof/>
                <w:webHidden/>
              </w:rPr>
              <w:fldChar w:fldCharType="begin"/>
            </w:r>
            <w:r w:rsidR="001960B3">
              <w:rPr>
                <w:noProof/>
                <w:webHidden/>
              </w:rPr>
              <w:instrText xml:space="preserve"> PAGEREF _Toc19192311 \h </w:instrText>
            </w:r>
            <w:r w:rsidR="001960B3">
              <w:rPr>
                <w:noProof/>
                <w:webHidden/>
              </w:rPr>
            </w:r>
            <w:r w:rsidR="001960B3">
              <w:rPr>
                <w:noProof/>
                <w:webHidden/>
              </w:rPr>
              <w:fldChar w:fldCharType="separate"/>
            </w:r>
            <w:r w:rsidR="001960B3">
              <w:rPr>
                <w:noProof/>
                <w:webHidden/>
              </w:rPr>
              <w:t>45</w:t>
            </w:r>
            <w:r w:rsidR="001960B3">
              <w:rPr>
                <w:noProof/>
                <w:webHidden/>
              </w:rPr>
              <w:fldChar w:fldCharType="end"/>
            </w:r>
          </w:hyperlink>
        </w:p>
        <w:p w14:paraId="4A333D76" w14:textId="2455ACBD" w:rsidR="001960B3" w:rsidRDefault="00F908D5">
          <w:pPr>
            <w:pStyle w:val="Sommario1"/>
            <w:tabs>
              <w:tab w:val="right" w:pos="9019"/>
            </w:tabs>
            <w:rPr>
              <w:rFonts w:asciiTheme="minorHAnsi" w:eastAsiaTheme="minorEastAsia" w:hAnsiTheme="minorHAnsi" w:cstheme="minorBidi"/>
              <w:noProof/>
              <w:color w:val="auto"/>
              <w:lang w:val="en-US" w:eastAsia="en-US"/>
            </w:rPr>
          </w:pPr>
          <w:hyperlink w:anchor="_Toc19192312" w:history="1">
            <w:r w:rsidR="001960B3" w:rsidRPr="00444D5C">
              <w:rPr>
                <w:rStyle w:val="Collegamentoipertestuale"/>
                <w:noProof/>
                <w:lang w:val="en-US"/>
              </w:rPr>
              <w:t>C. FEDERATED FEATURES</w:t>
            </w:r>
            <w:r w:rsidR="001960B3">
              <w:rPr>
                <w:noProof/>
                <w:webHidden/>
              </w:rPr>
              <w:tab/>
            </w:r>
            <w:r w:rsidR="001960B3">
              <w:rPr>
                <w:noProof/>
                <w:webHidden/>
              </w:rPr>
              <w:fldChar w:fldCharType="begin"/>
            </w:r>
            <w:r w:rsidR="001960B3">
              <w:rPr>
                <w:noProof/>
                <w:webHidden/>
              </w:rPr>
              <w:instrText xml:space="preserve"> PAGEREF _Toc19192312 \h </w:instrText>
            </w:r>
            <w:r w:rsidR="001960B3">
              <w:rPr>
                <w:noProof/>
                <w:webHidden/>
              </w:rPr>
            </w:r>
            <w:r w:rsidR="001960B3">
              <w:rPr>
                <w:noProof/>
                <w:webHidden/>
              </w:rPr>
              <w:fldChar w:fldCharType="separate"/>
            </w:r>
            <w:r w:rsidR="001960B3">
              <w:rPr>
                <w:noProof/>
                <w:webHidden/>
              </w:rPr>
              <w:t>47</w:t>
            </w:r>
            <w:r w:rsidR="001960B3">
              <w:rPr>
                <w:noProof/>
                <w:webHidden/>
              </w:rPr>
              <w:fldChar w:fldCharType="end"/>
            </w:r>
          </w:hyperlink>
        </w:p>
        <w:p w14:paraId="1EDECA95" w14:textId="7AE0831F" w:rsidR="00E61978" w:rsidRDefault="00E61978" w:rsidP="00E61978">
          <w:pPr>
            <w:pStyle w:val="Sommario3"/>
          </w:pPr>
          <w:r>
            <w:fldChar w:fldCharType="end"/>
          </w:r>
        </w:p>
      </w:sdtContent>
    </w:sdt>
    <w:p w14:paraId="640E8314" w14:textId="77777777" w:rsidR="00E61978" w:rsidRDefault="00E61978" w:rsidP="00E61978">
      <w:pPr>
        <w:jc w:val="both"/>
        <w:rPr>
          <w:color w:val="FF0000"/>
        </w:rPr>
      </w:pPr>
    </w:p>
    <w:p w14:paraId="1BC78503" w14:textId="77777777" w:rsidR="00E61978" w:rsidRDefault="00E61978" w:rsidP="00E61978">
      <w:pPr>
        <w:rPr>
          <w:sz w:val="40"/>
          <w:szCs w:val="40"/>
          <w:lang w:val="en-US"/>
        </w:rPr>
      </w:pPr>
      <w:r>
        <w:rPr>
          <w:lang w:val="en-US"/>
        </w:rPr>
        <w:br w:type="page"/>
      </w:r>
    </w:p>
    <w:p w14:paraId="50468966" w14:textId="77777777" w:rsidR="00E61978" w:rsidRPr="00282A73" w:rsidRDefault="00E61978" w:rsidP="00E61978">
      <w:pPr>
        <w:pStyle w:val="Titolo1"/>
        <w:jc w:val="both"/>
        <w:rPr>
          <w:lang w:val="en-US"/>
        </w:rPr>
      </w:pPr>
      <w:bookmarkStart w:id="1" w:name="_Toc19192295"/>
      <w:r w:rsidRPr="00282A73">
        <w:rPr>
          <w:lang w:val="en-US"/>
        </w:rPr>
        <w:lastRenderedPageBreak/>
        <w:t>Introduction</w:t>
      </w:r>
      <w:bookmarkEnd w:id="1"/>
    </w:p>
    <w:p w14:paraId="2584CD0C" w14:textId="6C785006" w:rsidR="002523E8" w:rsidRDefault="002523E8" w:rsidP="00E61978">
      <w:pPr>
        <w:jc w:val="both"/>
        <w:rPr>
          <w:lang w:val="en-US"/>
        </w:rPr>
      </w:pPr>
      <w:r>
        <w:rPr>
          <w:lang w:val="en-US"/>
        </w:rPr>
        <w:t>This document extend</w:t>
      </w:r>
      <w:r w:rsidR="002512E1">
        <w:rPr>
          <w:lang w:val="en-US"/>
        </w:rPr>
        <w:t>s</w:t>
      </w:r>
      <w:r>
        <w:rPr>
          <w:lang w:val="en-US"/>
        </w:rPr>
        <w:t xml:space="preserve"> the “GMQL – Introduction to the language” document, available at </w:t>
      </w:r>
      <w:hyperlink r:id="rId8" w:history="1">
        <w:r w:rsidRPr="008F1B5D">
          <w:rPr>
            <w:rStyle w:val="Collegamentoipertestuale"/>
            <w:lang w:val="en-US"/>
          </w:rPr>
          <w:t>http://www.bioinformatics.deib.polimi.it/genomic_computing/GMQLsystem/doc/GMQL_introduction_to_the_language.pdf</w:t>
        </w:r>
      </w:hyperlink>
      <w:r w:rsidR="001960B3">
        <w:rPr>
          <w:lang w:val="en-US"/>
        </w:rPr>
        <w:t xml:space="preserve"> </w:t>
      </w:r>
      <w:r>
        <w:rPr>
          <w:lang w:val="en-US"/>
        </w:rPr>
        <w:t xml:space="preserve">. In particular, it adds the description of the directives and operator parameters that allow the user to run GMQL queries within a federated environment. </w:t>
      </w:r>
    </w:p>
    <w:p w14:paraId="7313ECB2" w14:textId="14D35D38" w:rsidR="00E61978" w:rsidRPr="00282A73" w:rsidRDefault="00E61978" w:rsidP="00E61978">
      <w:pPr>
        <w:jc w:val="both"/>
        <w:rPr>
          <w:lang w:val="en-US"/>
        </w:rPr>
      </w:pPr>
      <w:r w:rsidRPr="00282A73">
        <w:rPr>
          <w:lang w:val="en-US"/>
        </w:rPr>
        <w:t>After a short presentation of the Genomic Data Model adopted by GMQL</w:t>
      </w:r>
      <w:r>
        <w:rPr>
          <w:lang w:val="en-US"/>
        </w:rPr>
        <w:t xml:space="preserve"> (Section A)</w:t>
      </w:r>
      <w:r w:rsidRPr="00282A73">
        <w:rPr>
          <w:lang w:val="en-US"/>
        </w:rPr>
        <w:t>, the document contains a description of the basic</w:t>
      </w:r>
      <w:r w:rsidR="002523E8">
        <w:rPr>
          <w:lang w:val="en-US"/>
        </w:rPr>
        <w:t xml:space="preserve"> </w:t>
      </w:r>
      <w:r w:rsidRPr="00282A73">
        <w:rPr>
          <w:lang w:val="en-US"/>
        </w:rPr>
        <w:t>operators of the language</w:t>
      </w:r>
      <w:r>
        <w:rPr>
          <w:lang w:val="en-US"/>
        </w:rPr>
        <w:t xml:space="preserve"> (Section B). </w:t>
      </w:r>
      <w:r w:rsidRPr="00282A73">
        <w:rPr>
          <w:lang w:val="en-US"/>
        </w:rPr>
        <w:t>After list</w:t>
      </w:r>
      <w:r>
        <w:rPr>
          <w:lang w:val="en-US"/>
        </w:rPr>
        <w:t>ing syntactic conventions, S</w:t>
      </w:r>
      <w:r w:rsidRPr="00282A73">
        <w:rPr>
          <w:lang w:val="en-US"/>
        </w:rPr>
        <w:t xml:space="preserve">ection </w:t>
      </w:r>
      <w:r>
        <w:rPr>
          <w:lang w:val="en-US"/>
        </w:rPr>
        <w:t xml:space="preserve">B </w:t>
      </w:r>
      <w:r w:rsidRPr="00282A73">
        <w:rPr>
          <w:lang w:val="en-US"/>
        </w:rPr>
        <w:t xml:space="preserve">reports the list of all operators in GMQL along with their parameters, syntax and general usage. </w:t>
      </w:r>
      <w:r>
        <w:rPr>
          <w:lang w:val="en-US"/>
        </w:rPr>
        <w:t>For e</w:t>
      </w:r>
      <w:r w:rsidRPr="00282A73">
        <w:rPr>
          <w:lang w:val="en-US"/>
        </w:rPr>
        <w:t>ach operator also a list of basic examples</w:t>
      </w:r>
      <w:r>
        <w:rPr>
          <w:lang w:val="en-US"/>
        </w:rPr>
        <w:t xml:space="preserve"> is provided</w:t>
      </w:r>
      <w:r w:rsidRPr="00282A73">
        <w:rPr>
          <w:lang w:val="en-US"/>
        </w:rPr>
        <w:t>, showcasing how to combine different parameters and describing the associated semantics.</w:t>
      </w:r>
      <w:r w:rsidR="002523E8">
        <w:rPr>
          <w:lang w:val="en-US"/>
        </w:rPr>
        <w:t xml:space="preserve"> Finally, Section C, describes how to modify a query in order to make it run within a federation of GMQL instances</w:t>
      </w:r>
      <w:r w:rsidR="002512E1">
        <w:rPr>
          <w:lang w:val="en-US"/>
        </w:rPr>
        <w:t>, by introdu</w:t>
      </w:r>
      <w:r w:rsidR="001960B3">
        <w:rPr>
          <w:lang w:val="en-US"/>
        </w:rPr>
        <w:t>c</w:t>
      </w:r>
      <w:r w:rsidR="002512E1">
        <w:rPr>
          <w:lang w:val="en-US"/>
        </w:rPr>
        <w:t>ing the new directives and operator parameters.</w:t>
      </w:r>
    </w:p>
    <w:p w14:paraId="5E6C69B0" w14:textId="77777777" w:rsidR="00E61978" w:rsidRDefault="00E61978" w:rsidP="00E61978">
      <w:pPr>
        <w:pStyle w:val="Titolo1"/>
        <w:jc w:val="both"/>
      </w:pPr>
      <w:bookmarkStart w:id="2" w:name="_Toc19192296"/>
      <w:r>
        <w:t>A. GENOMIC DATA MODEL (GDM)</w:t>
      </w:r>
      <w:bookmarkEnd w:id="2"/>
    </w:p>
    <w:p w14:paraId="001F7D0D" w14:textId="77777777" w:rsidR="00E61978" w:rsidRPr="00282A73" w:rsidRDefault="00E61978" w:rsidP="00E61978">
      <w:pPr>
        <w:jc w:val="both"/>
        <w:rPr>
          <w:lang w:val="en-US"/>
        </w:rPr>
      </w:pPr>
      <w:r w:rsidRPr="00282A73">
        <w:rPr>
          <w:lang w:val="en-US"/>
        </w:rPr>
        <w:t>GMQL is based on a representation of the genomic information known as Genomic Data Model</w:t>
      </w:r>
      <w:r>
        <w:rPr>
          <w:lang w:val="en-US"/>
        </w:rPr>
        <w:t xml:space="preserve"> (GDM)</w:t>
      </w:r>
      <w:r w:rsidRPr="00282A73">
        <w:rPr>
          <w:lang w:val="en-US"/>
        </w:rPr>
        <w:t xml:space="preserve">. </w:t>
      </w:r>
      <w:r w:rsidRPr="00282A73">
        <w:rPr>
          <w:b/>
          <w:lang w:val="en-US"/>
        </w:rPr>
        <w:t xml:space="preserve">Datasets </w:t>
      </w:r>
      <w:r w:rsidRPr="00282A73">
        <w:rPr>
          <w:lang w:val="en-US"/>
        </w:rPr>
        <w:t xml:space="preserve">are composed of </w:t>
      </w:r>
      <w:r w:rsidRPr="00282A73">
        <w:rPr>
          <w:b/>
          <w:lang w:val="en-US"/>
        </w:rPr>
        <w:t>samples</w:t>
      </w:r>
      <w:r>
        <w:rPr>
          <w:lang w:val="en-US"/>
        </w:rPr>
        <w:t>, which in turn contain</w:t>
      </w:r>
      <w:r w:rsidRPr="00282A73">
        <w:rPr>
          <w:lang w:val="en-US"/>
        </w:rPr>
        <w:t xml:space="preserve"> two kinds of data:</w:t>
      </w:r>
    </w:p>
    <w:p w14:paraId="530D15B7" w14:textId="77777777" w:rsidR="00E61978" w:rsidRPr="00282A73" w:rsidRDefault="00E61978" w:rsidP="00E61978">
      <w:pPr>
        <w:numPr>
          <w:ilvl w:val="0"/>
          <w:numId w:val="9"/>
        </w:numPr>
        <w:contextualSpacing/>
        <w:jc w:val="both"/>
        <w:rPr>
          <w:lang w:val="en-US"/>
        </w:rPr>
      </w:pPr>
      <w:r>
        <w:rPr>
          <w:b/>
          <w:lang w:val="en-US"/>
        </w:rPr>
        <w:t>Genomic r</w:t>
      </w:r>
      <w:r w:rsidRPr="00282A73">
        <w:rPr>
          <w:b/>
          <w:lang w:val="en-US"/>
        </w:rPr>
        <w:t>egion values</w:t>
      </w:r>
      <w:r w:rsidRPr="00282A73">
        <w:rPr>
          <w:lang w:val="en-US"/>
        </w:rPr>
        <w:t xml:space="preserve"> (or simply </w:t>
      </w:r>
      <w:r w:rsidRPr="00282A73">
        <w:rPr>
          <w:b/>
          <w:lang w:val="en-US"/>
        </w:rPr>
        <w:t xml:space="preserve">regions), </w:t>
      </w:r>
      <w:r w:rsidRPr="00282A73">
        <w:rPr>
          <w:lang w:val="en-US"/>
        </w:rPr>
        <w:t xml:space="preserve">aligned </w:t>
      </w:r>
      <w:proofErr w:type="spellStart"/>
      <w:r w:rsidRPr="00282A73">
        <w:rPr>
          <w:lang w:val="en-US"/>
        </w:rPr>
        <w:t>w.r.t.</w:t>
      </w:r>
      <w:proofErr w:type="spellEnd"/>
      <w:r w:rsidRPr="00282A73">
        <w:rPr>
          <w:lang w:val="en-US"/>
        </w:rPr>
        <w:t xml:space="preserve"> a given reference, with specific left-right ends within a chromosome:</w:t>
      </w:r>
    </w:p>
    <w:p w14:paraId="3806FDF3" w14:textId="77777777" w:rsidR="00E61978" w:rsidRDefault="00E61978" w:rsidP="00E61978">
      <w:pPr>
        <w:jc w:val="both"/>
      </w:pPr>
      <w:r>
        <w:rPr>
          <w:noProof/>
          <w:lang w:val="en-US" w:eastAsia="en-US"/>
        </w:rPr>
        <w:drawing>
          <wp:inline distT="114300" distB="114300" distL="114300" distR="114300" wp14:anchorId="027AAA53" wp14:editId="36E4D8D1">
            <wp:extent cx="5731200" cy="1333500"/>
            <wp:effectExtent l="0" t="0" r="0" b="0"/>
            <wp:docPr id="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9"/>
                    <a:srcRect/>
                    <a:stretch>
                      <a:fillRect/>
                    </a:stretch>
                  </pic:blipFill>
                  <pic:spPr>
                    <a:xfrm>
                      <a:off x="0" y="0"/>
                      <a:ext cx="5731200" cy="1333500"/>
                    </a:xfrm>
                    <a:prstGeom prst="rect">
                      <a:avLst/>
                    </a:prstGeom>
                    <a:ln/>
                  </pic:spPr>
                </pic:pic>
              </a:graphicData>
            </a:graphic>
          </wp:inline>
        </w:drawing>
      </w:r>
    </w:p>
    <w:p w14:paraId="7F492DCA" w14:textId="77777777" w:rsidR="00E61978" w:rsidRPr="00282A73" w:rsidRDefault="00E61978" w:rsidP="00E61978">
      <w:pPr>
        <w:ind w:left="684"/>
        <w:jc w:val="both"/>
        <w:rPr>
          <w:lang w:val="en-US"/>
        </w:rPr>
      </w:pPr>
      <w:r>
        <w:tab/>
      </w:r>
      <w:r w:rsidRPr="00282A73">
        <w:rPr>
          <w:lang w:val="en-US"/>
        </w:rPr>
        <w:t>Regions can store different information regarding the “spot” they mark in a particular sample, such as region length or statistical significance. Regions of the model describe processed data, e.g.</w:t>
      </w:r>
      <w:r>
        <w:rPr>
          <w:lang w:val="en-US"/>
        </w:rPr>
        <w:t>,</w:t>
      </w:r>
      <w:r w:rsidRPr="00282A73">
        <w:rPr>
          <w:lang w:val="en-US"/>
        </w:rPr>
        <w:t xml:space="preserve"> mutations, expression or bindings; they have a </w:t>
      </w:r>
      <w:r w:rsidRPr="00282A73">
        <w:rPr>
          <w:b/>
          <w:lang w:val="en-US"/>
        </w:rPr>
        <w:t>schema</w:t>
      </w:r>
      <w:r w:rsidRPr="00282A73">
        <w:rPr>
          <w:lang w:val="en-US"/>
        </w:rPr>
        <w:t>, with 5 common attributes (</w:t>
      </w:r>
      <w:r w:rsidRPr="00282A73">
        <w:rPr>
          <w:i/>
          <w:lang w:val="en-US"/>
        </w:rPr>
        <w:t>id</w:t>
      </w:r>
      <w:r w:rsidRPr="00282A73">
        <w:rPr>
          <w:lang w:val="en-US"/>
        </w:rPr>
        <w:t xml:space="preserve">, </w:t>
      </w:r>
      <w:proofErr w:type="spellStart"/>
      <w:r w:rsidRPr="00282A73">
        <w:rPr>
          <w:i/>
          <w:lang w:val="en-US"/>
        </w:rPr>
        <w:t>chr</w:t>
      </w:r>
      <w:proofErr w:type="spellEnd"/>
      <w:r w:rsidRPr="00282A73">
        <w:rPr>
          <w:lang w:val="en-US"/>
        </w:rPr>
        <w:t xml:space="preserve">, </w:t>
      </w:r>
      <w:r w:rsidRPr="00282A73">
        <w:rPr>
          <w:i/>
          <w:lang w:val="en-US"/>
        </w:rPr>
        <w:t>left</w:t>
      </w:r>
      <w:r w:rsidRPr="00282A73">
        <w:rPr>
          <w:lang w:val="en-US"/>
        </w:rPr>
        <w:t xml:space="preserve">, </w:t>
      </w:r>
      <w:r w:rsidRPr="00282A73">
        <w:rPr>
          <w:i/>
          <w:lang w:val="en-US"/>
        </w:rPr>
        <w:t>right</w:t>
      </w:r>
      <w:r w:rsidRPr="00282A73">
        <w:rPr>
          <w:lang w:val="en-US"/>
        </w:rPr>
        <w:t xml:space="preserve">, </w:t>
      </w:r>
      <w:r w:rsidRPr="00282A73">
        <w:rPr>
          <w:i/>
          <w:lang w:val="en-US"/>
        </w:rPr>
        <w:t>strand</w:t>
      </w:r>
      <w:r w:rsidRPr="00282A73">
        <w:rPr>
          <w:lang w:val="en-US"/>
        </w:rPr>
        <w:t>) including the id of the region and the region coordinates, along the aligned reference genome, and then arbitrary typed attributes. This provides interoperability across a plethora of genomic data formats;</w:t>
      </w:r>
      <w:r w:rsidRPr="00282A73">
        <w:rPr>
          <w:lang w:val="en-US"/>
        </w:rPr>
        <w:br/>
      </w:r>
    </w:p>
    <w:p w14:paraId="356E8868" w14:textId="77777777" w:rsidR="00E61978" w:rsidRDefault="00E61978" w:rsidP="00E61978">
      <w:pPr>
        <w:numPr>
          <w:ilvl w:val="0"/>
          <w:numId w:val="9"/>
        </w:numPr>
        <w:contextualSpacing/>
        <w:jc w:val="both"/>
        <w:rPr>
          <w:lang w:val="en-US"/>
        </w:rPr>
      </w:pPr>
      <w:r w:rsidRPr="00282A73">
        <w:rPr>
          <w:b/>
          <w:lang w:val="en-US"/>
        </w:rPr>
        <w:t>Metadata</w:t>
      </w:r>
      <w:r w:rsidRPr="00282A73">
        <w:rPr>
          <w:lang w:val="en-US"/>
        </w:rPr>
        <w:t>, storing all the knowledge about the particular sample, are arbitrary attribute-value pairs, independent from any standardization attempt; they trace the data provenance, including biological and clinical aspects.</w:t>
      </w:r>
    </w:p>
    <w:p w14:paraId="6C73D884" w14:textId="28E20AC9" w:rsidR="00E61978" w:rsidRPr="00282A73" w:rsidRDefault="00E61978" w:rsidP="00E61978">
      <w:pPr>
        <w:pStyle w:val="Titolo1"/>
        <w:jc w:val="both"/>
        <w:rPr>
          <w:lang w:val="en-US"/>
        </w:rPr>
      </w:pPr>
      <w:bookmarkStart w:id="3" w:name="_Toc19192297"/>
      <w:r w:rsidRPr="00282A73">
        <w:rPr>
          <w:lang w:val="en-US"/>
        </w:rPr>
        <w:t>B. BASIC OPERATORS</w:t>
      </w:r>
      <w:bookmarkEnd w:id="3"/>
      <w:r w:rsidR="001963B2">
        <w:rPr>
          <w:lang w:val="en-US"/>
        </w:rPr>
        <w:t xml:space="preserve"> </w:t>
      </w:r>
    </w:p>
    <w:p w14:paraId="33463EE2" w14:textId="77777777" w:rsidR="00E61978" w:rsidRPr="00282A73" w:rsidRDefault="00E61978" w:rsidP="00E61978">
      <w:pPr>
        <w:jc w:val="both"/>
        <w:rPr>
          <w:lang w:val="en-US"/>
        </w:rPr>
      </w:pPr>
      <w:r w:rsidRPr="00282A73">
        <w:rPr>
          <w:lang w:val="en-US"/>
        </w:rPr>
        <w:t>After illustrating GMQL syntactic conventions, this section reports the list of all operators in GMQL along with their parameters, syntax and general usage. Each operator also contains a list of basic examples, showcasing how to combine different parameters and describing the associated semantics</w:t>
      </w:r>
      <w:r>
        <w:rPr>
          <w:lang w:val="en-US"/>
        </w:rPr>
        <w:t>.</w:t>
      </w:r>
    </w:p>
    <w:p w14:paraId="28E7328E" w14:textId="77777777" w:rsidR="00E61978" w:rsidRPr="00282A73" w:rsidRDefault="00E61978" w:rsidP="00E61978">
      <w:pPr>
        <w:jc w:val="both"/>
        <w:rPr>
          <w:lang w:val="en-US"/>
        </w:rPr>
      </w:pPr>
      <w:r w:rsidRPr="00282A73">
        <w:rPr>
          <w:lang w:val="en-US"/>
        </w:rPr>
        <w:t xml:space="preserve">Within this document, by convention, operator parameters and conditions which are </w:t>
      </w:r>
      <w:r w:rsidRPr="00282A73">
        <w:rPr>
          <w:b/>
          <w:lang w:val="en-US"/>
        </w:rPr>
        <w:t xml:space="preserve">mandatory </w:t>
      </w:r>
      <w:r w:rsidRPr="00282A73">
        <w:rPr>
          <w:lang w:val="en-US"/>
        </w:rPr>
        <w:t xml:space="preserve">are written in </w:t>
      </w:r>
      <w:r w:rsidRPr="00282A73">
        <w:rPr>
          <w:b/>
          <w:lang w:val="en-US"/>
        </w:rPr>
        <w:t>bold</w:t>
      </w:r>
      <w:r w:rsidRPr="00282A73">
        <w:rPr>
          <w:lang w:val="en-US"/>
        </w:rPr>
        <w:t>.</w:t>
      </w:r>
    </w:p>
    <w:p w14:paraId="488B2BE1" w14:textId="77777777" w:rsidR="00E61978" w:rsidRPr="00977B49" w:rsidRDefault="00E61978" w:rsidP="00E61978">
      <w:pPr>
        <w:pStyle w:val="Titolo2"/>
        <w:contextualSpacing/>
        <w:jc w:val="both"/>
        <w:rPr>
          <w:rStyle w:val="Enfasicorsivo"/>
          <w:lang w:val="en-US"/>
        </w:rPr>
      </w:pPr>
      <w:bookmarkStart w:id="4" w:name="_Foreword:_Syntactic_conventions"/>
      <w:bookmarkStart w:id="5" w:name="_Toc19192298"/>
      <w:bookmarkEnd w:id="4"/>
      <w:r w:rsidRPr="00977B49">
        <w:rPr>
          <w:rStyle w:val="Enfasicorsivo"/>
          <w:lang w:val="en-US"/>
        </w:rPr>
        <w:lastRenderedPageBreak/>
        <w:t>Foreword: Syntactic conventions and other observations</w:t>
      </w:r>
      <w:bookmarkEnd w:id="5"/>
    </w:p>
    <w:p w14:paraId="1E1F3CB8" w14:textId="77777777" w:rsidR="00E61978" w:rsidRPr="00282A73" w:rsidRDefault="00E61978" w:rsidP="00E61978">
      <w:pPr>
        <w:jc w:val="both"/>
        <w:rPr>
          <w:lang w:val="en-US"/>
        </w:rPr>
      </w:pPr>
    </w:p>
    <w:p w14:paraId="2F691A7D" w14:textId="77777777" w:rsidR="00E61978" w:rsidRPr="00282A73" w:rsidRDefault="00E61978" w:rsidP="00E61978">
      <w:pPr>
        <w:numPr>
          <w:ilvl w:val="0"/>
          <w:numId w:val="18"/>
        </w:numPr>
        <w:jc w:val="both"/>
        <w:rPr>
          <w:lang w:val="en-US"/>
        </w:rPr>
      </w:pPr>
      <w:r w:rsidRPr="00282A73">
        <w:rPr>
          <w:b/>
          <w:lang w:val="en-US"/>
        </w:rPr>
        <w:t xml:space="preserve">Region </w:t>
      </w:r>
      <w:r w:rsidRPr="00282A73">
        <w:rPr>
          <w:lang w:val="en-US"/>
        </w:rPr>
        <w:t xml:space="preserve">and </w:t>
      </w:r>
      <w:r w:rsidRPr="00282A73">
        <w:rPr>
          <w:b/>
          <w:lang w:val="en-US"/>
        </w:rPr>
        <w:t>metadata</w:t>
      </w:r>
      <w:r w:rsidRPr="00282A73">
        <w:rPr>
          <w:b/>
          <w:color w:val="FF0000"/>
          <w:lang w:val="en-US"/>
        </w:rPr>
        <w:t xml:space="preserve"> </w:t>
      </w:r>
      <w:r w:rsidRPr="00282A73">
        <w:rPr>
          <w:b/>
          <w:lang w:val="en-US"/>
        </w:rPr>
        <w:t>attribute names</w:t>
      </w:r>
      <w:r w:rsidRPr="00282A73">
        <w:rPr>
          <w:lang w:val="en-US"/>
        </w:rPr>
        <w:t xml:space="preserve">, as well as </w:t>
      </w:r>
      <w:r w:rsidRPr="00282A73">
        <w:rPr>
          <w:b/>
          <w:lang w:val="en-US"/>
        </w:rPr>
        <w:t>dataset names</w:t>
      </w:r>
      <w:r w:rsidRPr="00282A73">
        <w:rPr>
          <w:lang w:val="en-US"/>
        </w:rPr>
        <w:t xml:space="preserve">, are </w:t>
      </w:r>
      <w:r w:rsidRPr="00282A73">
        <w:rPr>
          <w:b/>
          <w:lang w:val="en-US"/>
        </w:rPr>
        <w:t>case sensitive</w:t>
      </w:r>
      <w:r w:rsidRPr="00282A73">
        <w:rPr>
          <w:lang w:val="en-US"/>
        </w:rPr>
        <w:t xml:space="preserve">: for instance, </w:t>
      </w:r>
      <w:proofErr w:type="spellStart"/>
      <w:proofErr w:type="gramStart"/>
      <w:r w:rsidRPr="00282A73">
        <w:rPr>
          <w:lang w:val="en-US"/>
        </w:rPr>
        <w:t>pvalue</w:t>
      </w:r>
      <w:proofErr w:type="spellEnd"/>
      <w:r w:rsidRPr="00282A73">
        <w:rPr>
          <w:lang w:val="en-US"/>
        </w:rPr>
        <w:t xml:space="preserve"> !</w:t>
      </w:r>
      <w:proofErr w:type="gramEnd"/>
      <w:r w:rsidRPr="00282A73">
        <w:rPr>
          <w:lang w:val="en-US"/>
        </w:rPr>
        <w:t xml:space="preserve">= </w:t>
      </w:r>
      <w:proofErr w:type="spellStart"/>
      <w:r w:rsidRPr="00282A73">
        <w:rPr>
          <w:lang w:val="en-US"/>
        </w:rPr>
        <w:t>pValue</w:t>
      </w:r>
      <w:proofErr w:type="spellEnd"/>
      <w:r w:rsidRPr="00282A73">
        <w:rPr>
          <w:lang w:val="en-US"/>
        </w:rPr>
        <w:t xml:space="preserve"> != </w:t>
      </w:r>
      <w:r w:rsidRPr="00684842">
        <w:rPr>
          <w:lang w:val="en-US"/>
        </w:rPr>
        <w:t xml:space="preserve">PVALUE. </w:t>
      </w:r>
      <w:r w:rsidRPr="00282A73">
        <w:rPr>
          <w:b/>
          <w:lang w:val="en-US"/>
        </w:rPr>
        <w:t>GMQL keywords</w:t>
      </w:r>
      <w:r w:rsidRPr="00282A73">
        <w:rPr>
          <w:lang w:val="en-US"/>
        </w:rPr>
        <w:t xml:space="preserve">, however, are </w:t>
      </w:r>
      <w:r w:rsidRPr="00282A73">
        <w:rPr>
          <w:b/>
          <w:lang w:val="en-US"/>
        </w:rPr>
        <w:t>not case sensitive</w:t>
      </w:r>
      <w:r w:rsidRPr="00282A73">
        <w:rPr>
          <w:lang w:val="en-US"/>
        </w:rPr>
        <w:t>: e.g.</w:t>
      </w:r>
      <w:r>
        <w:rPr>
          <w:lang w:val="en-US"/>
        </w:rPr>
        <w:t>,</w:t>
      </w:r>
      <w:r w:rsidRPr="00282A73">
        <w:rPr>
          <w:lang w:val="en-US"/>
        </w:rPr>
        <w:t xml:space="preserve"> U</w:t>
      </w:r>
      <w:r>
        <w:rPr>
          <w:lang w:val="en-US"/>
        </w:rPr>
        <w:t xml:space="preserve">PSTREAM == upstream == </w:t>
      </w:r>
      <w:proofErr w:type="spellStart"/>
      <w:r>
        <w:rPr>
          <w:lang w:val="en-US"/>
        </w:rPr>
        <w:t>UpStReAm</w:t>
      </w:r>
      <w:proofErr w:type="spellEnd"/>
      <w:r>
        <w:rPr>
          <w:lang w:val="en-US"/>
        </w:rPr>
        <w:t>.</w:t>
      </w:r>
    </w:p>
    <w:p w14:paraId="6E29F75D" w14:textId="77777777" w:rsidR="00E61978" w:rsidRPr="00282A73" w:rsidRDefault="00E61978" w:rsidP="00E61978">
      <w:pPr>
        <w:numPr>
          <w:ilvl w:val="0"/>
          <w:numId w:val="18"/>
        </w:numPr>
        <w:jc w:val="both"/>
        <w:rPr>
          <w:lang w:val="en-US"/>
        </w:rPr>
      </w:pPr>
      <w:r w:rsidRPr="00282A73">
        <w:rPr>
          <w:lang w:val="en-US"/>
        </w:rPr>
        <w:t>Assigning different values to an existing variable (i.e.</w:t>
      </w:r>
      <w:r>
        <w:rPr>
          <w:lang w:val="en-US"/>
        </w:rPr>
        <w:t>,</w:t>
      </w:r>
      <w:r w:rsidRPr="00282A73">
        <w:rPr>
          <w:lang w:val="en-US"/>
        </w:rPr>
        <w:t xml:space="preserve"> dataset) name</w:t>
      </w:r>
      <w:r>
        <w:rPr>
          <w:lang w:val="en-US"/>
        </w:rPr>
        <w:t xml:space="preserve"> is not allowed by the language; a new dataset must be created instead.</w:t>
      </w:r>
    </w:p>
    <w:p w14:paraId="5B038F56" w14:textId="77777777" w:rsidR="00E61978" w:rsidRPr="00282A73" w:rsidRDefault="00E61978" w:rsidP="00E61978">
      <w:pPr>
        <w:numPr>
          <w:ilvl w:val="0"/>
          <w:numId w:val="18"/>
        </w:numPr>
        <w:jc w:val="both"/>
        <w:rPr>
          <w:lang w:val="en-US"/>
        </w:rPr>
      </w:pPr>
      <w:r w:rsidRPr="00282A73">
        <w:rPr>
          <w:b/>
          <w:lang w:val="en-US"/>
        </w:rPr>
        <w:t>Logical predicates on</w:t>
      </w:r>
      <w:r>
        <w:rPr>
          <w:b/>
          <w:lang w:val="en-US"/>
        </w:rPr>
        <w:t xml:space="preserve"> region or</w:t>
      </w:r>
      <w:r w:rsidRPr="00282A73">
        <w:rPr>
          <w:b/>
          <w:lang w:val="en-US"/>
        </w:rPr>
        <w:t xml:space="preserve"> metadata</w:t>
      </w:r>
      <w:r w:rsidRPr="00282A73">
        <w:rPr>
          <w:lang w:val="en-US"/>
        </w:rPr>
        <w:t xml:space="preserve"> consist of concatenations of atomic predicates by means of the OR, AND </w:t>
      </w:r>
      <w:proofErr w:type="spellStart"/>
      <w:r w:rsidRPr="00282A73">
        <w:rPr>
          <w:lang w:val="en-US"/>
        </w:rPr>
        <w:t>and</w:t>
      </w:r>
      <w:proofErr w:type="spellEnd"/>
      <w:r w:rsidRPr="00282A73">
        <w:rPr>
          <w:lang w:val="en-US"/>
        </w:rPr>
        <w:t xml:space="preserve"> NOT logical operators. Atomic predicates have the following general form: </w:t>
      </w:r>
      <w:proofErr w:type="spellStart"/>
      <w:r w:rsidRPr="00282A73">
        <w:rPr>
          <w:lang w:val="en-US"/>
        </w:rPr>
        <w:t>attribute_name</w:t>
      </w:r>
      <w:proofErr w:type="spellEnd"/>
      <w:r w:rsidRPr="00282A73">
        <w:rPr>
          <w:lang w:val="en-US"/>
        </w:rPr>
        <w:t xml:space="preserve"> (==, o</w:t>
      </w:r>
      <w:r>
        <w:rPr>
          <w:lang w:val="en-US"/>
        </w:rPr>
        <w:t>r</w:t>
      </w:r>
      <w:r w:rsidRPr="00282A73">
        <w:rPr>
          <w:lang w:val="en-US"/>
        </w:rPr>
        <w:t xml:space="preserve"> &gt;, or &lt;, or &gt;=, or &lt;=) value. </w:t>
      </w:r>
      <w:r>
        <w:rPr>
          <w:lang w:val="en-US"/>
        </w:rPr>
        <w:t>I</w:t>
      </w:r>
      <w:r w:rsidRPr="00282A73">
        <w:rPr>
          <w:lang w:val="en-US"/>
        </w:rPr>
        <w:t xml:space="preserve">f </w:t>
      </w:r>
      <w:r>
        <w:rPr>
          <w:lang w:val="en-US"/>
        </w:rPr>
        <w:t xml:space="preserve">the </w:t>
      </w:r>
      <w:r w:rsidRPr="00282A73">
        <w:rPr>
          <w:lang w:val="en-US"/>
        </w:rPr>
        <w:t xml:space="preserve">value is a numeric literal, it is automatically parsed to the </w:t>
      </w:r>
      <w:r>
        <w:rPr>
          <w:lang w:val="en-US"/>
        </w:rPr>
        <w:t>related numeric format. S</w:t>
      </w:r>
      <w:r w:rsidRPr="00282A73">
        <w:rPr>
          <w:lang w:val="en-US"/>
        </w:rPr>
        <w:t xml:space="preserve">tandard numeric ordering is used in order to evaluate &gt;, &lt;; otherwise, if the attribute value is a string literal, </w:t>
      </w:r>
      <w:r>
        <w:rPr>
          <w:lang w:val="en-US"/>
        </w:rPr>
        <w:t xml:space="preserve">a </w:t>
      </w:r>
      <w:r w:rsidRPr="00282A73">
        <w:rPr>
          <w:lang w:val="en-US"/>
        </w:rPr>
        <w:t>lexicographic order is us</w:t>
      </w:r>
      <w:r>
        <w:rPr>
          <w:lang w:val="en-US"/>
        </w:rPr>
        <w:t>ed.</w:t>
      </w:r>
    </w:p>
    <w:p w14:paraId="329ECD74" w14:textId="77777777" w:rsidR="00E61978" w:rsidRPr="00282A73" w:rsidRDefault="00E61978" w:rsidP="00E61978">
      <w:pPr>
        <w:numPr>
          <w:ilvl w:val="0"/>
          <w:numId w:val="18"/>
        </w:numPr>
        <w:jc w:val="both"/>
        <w:rPr>
          <w:lang w:val="en-US"/>
        </w:rPr>
      </w:pPr>
      <w:r w:rsidRPr="00282A73">
        <w:rPr>
          <w:lang w:val="en-US"/>
        </w:rPr>
        <w:t xml:space="preserve">The following are all the </w:t>
      </w:r>
      <w:r w:rsidRPr="00282A73">
        <w:rPr>
          <w:b/>
          <w:lang w:val="en-US"/>
        </w:rPr>
        <w:t>aggregate functions</w:t>
      </w:r>
      <w:r w:rsidRPr="00282A73">
        <w:rPr>
          <w:lang w:val="en-US"/>
        </w:rPr>
        <w:t xml:space="preserve"> available for GMQL operators: </w:t>
      </w:r>
    </w:p>
    <w:p w14:paraId="113CB49C" w14:textId="77777777" w:rsidR="00E61978" w:rsidRPr="00436A00" w:rsidRDefault="00E61978" w:rsidP="00E61978">
      <w:pPr>
        <w:numPr>
          <w:ilvl w:val="1"/>
          <w:numId w:val="18"/>
        </w:numPr>
        <w:jc w:val="both"/>
        <w:rPr>
          <w:lang w:val="en-GB"/>
        </w:rPr>
      </w:pPr>
      <w:r w:rsidRPr="00282A73">
        <w:rPr>
          <w:lang w:val="en-US"/>
        </w:rPr>
        <w:t xml:space="preserve">COUNT (requires no argument, counts number of regions, and is computed by default in </w:t>
      </w:r>
      <w:r>
        <w:rPr>
          <w:lang w:val="en-US"/>
        </w:rPr>
        <w:t xml:space="preserve">the </w:t>
      </w:r>
      <w:r w:rsidRPr="00282A73">
        <w:rPr>
          <w:lang w:val="en-US"/>
        </w:rPr>
        <w:t>MAP operation)</w:t>
      </w:r>
      <w:r>
        <w:rPr>
          <w:lang w:val="en-US"/>
        </w:rPr>
        <w:t xml:space="preserve">. </w:t>
      </w:r>
      <w:r w:rsidRPr="006267D1">
        <w:rPr>
          <w:lang w:val="en-GB"/>
        </w:rPr>
        <w:t>Note that this is not available in the GROUP operator</w:t>
      </w:r>
      <w:r>
        <w:rPr>
          <w:lang w:val="en-GB"/>
        </w:rPr>
        <w:t xml:space="preserve">, where instead the </w:t>
      </w:r>
      <w:r w:rsidRPr="00436A00">
        <w:rPr>
          <w:lang w:val="en-US"/>
        </w:rPr>
        <w:t>COUNTSAMP</w:t>
      </w:r>
      <w:r>
        <w:rPr>
          <w:lang w:val="en-US"/>
        </w:rPr>
        <w:t xml:space="preserve"> aggregate function </w:t>
      </w:r>
      <w:r>
        <w:rPr>
          <w:lang w:val="en-GB"/>
        </w:rPr>
        <w:t>is available</w:t>
      </w:r>
      <w:r>
        <w:rPr>
          <w:lang w:val="en-US"/>
        </w:rPr>
        <w:t xml:space="preserve"> (it </w:t>
      </w:r>
      <w:r w:rsidRPr="00282A73">
        <w:rPr>
          <w:lang w:val="en-US"/>
        </w:rPr>
        <w:t xml:space="preserve">requires no argument, counts number of </w:t>
      </w:r>
      <w:r>
        <w:rPr>
          <w:lang w:val="en-US"/>
        </w:rPr>
        <w:t>samples, and is applicable only to create a new metadata with such count)</w:t>
      </w:r>
      <w:r w:rsidRPr="006267D1">
        <w:rPr>
          <w:lang w:val="en-US"/>
        </w:rPr>
        <w:t>;</w:t>
      </w:r>
    </w:p>
    <w:p w14:paraId="60E97380" w14:textId="77777777" w:rsidR="00E61978" w:rsidRPr="00282A73" w:rsidRDefault="00E61978" w:rsidP="00E61978">
      <w:pPr>
        <w:numPr>
          <w:ilvl w:val="1"/>
          <w:numId w:val="18"/>
        </w:numPr>
        <w:jc w:val="both"/>
        <w:rPr>
          <w:lang w:val="en-US"/>
        </w:rPr>
      </w:pPr>
      <w:r w:rsidRPr="00282A73">
        <w:rPr>
          <w:lang w:val="en-US"/>
        </w:rPr>
        <w:t xml:space="preserve">BAG </w:t>
      </w:r>
      <w:r>
        <w:rPr>
          <w:lang w:val="en-US"/>
        </w:rPr>
        <w:t xml:space="preserve">and BAGD </w:t>
      </w:r>
      <w:r w:rsidRPr="00282A73">
        <w:rPr>
          <w:lang w:val="en-US"/>
        </w:rPr>
        <w:t>(applicable to</w:t>
      </w:r>
      <w:r>
        <w:rPr>
          <w:lang w:val="en-US"/>
        </w:rPr>
        <w:t xml:space="preserve"> attributes of any type, create</w:t>
      </w:r>
      <w:r w:rsidRPr="00282A73">
        <w:rPr>
          <w:lang w:val="en-US"/>
        </w:rPr>
        <w:t xml:space="preserve"> comma-separated strings of attribute values</w:t>
      </w:r>
      <w:r>
        <w:rPr>
          <w:lang w:val="en-US"/>
        </w:rPr>
        <w:t xml:space="preserve">, </w:t>
      </w:r>
      <w:r>
        <w:rPr>
          <w:i/>
          <w:lang w:val="en-US"/>
        </w:rPr>
        <w:t>distinct</w:t>
      </w:r>
      <w:r>
        <w:rPr>
          <w:lang w:val="en-US"/>
        </w:rPr>
        <w:t xml:space="preserve"> in the case of BAGD</w:t>
      </w:r>
      <w:r w:rsidRPr="00282A73">
        <w:rPr>
          <w:lang w:val="en-US"/>
        </w:rPr>
        <w:t>);</w:t>
      </w:r>
    </w:p>
    <w:p w14:paraId="7700E37E" w14:textId="77777777" w:rsidR="00E61978" w:rsidRDefault="00E61978" w:rsidP="00E61978">
      <w:pPr>
        <w:numPr>
          <w:ilvl w:val="1"/>
          <w:numId w:val="18"/>
        </w:numPr>
        <w:jc w:val="both"/>
        <w:rPr>
          <w:lang w:val="en-US"/>
        </w:rPr>
      </w:pPr>
      <w:r w:rsidRPr="00282A73">
        <w:rPr>
          <w:lang w:val="en-US"/>
        </w:rPr>
        <w:t>SUM, AVG (average), MIN, MAX, MEDIAN, STD (standard deviation) (applicable to attributes of numeric types).</w:t>
      </w:r>
    </w:p>
    <w:p w14:paraId="78244B7C" w14:textId="77777777" w:rsidR="00E61978" w:rsidRPr="00123BC3" w:rsidRDefault="00E61978" w:rsidP="00E61978">
      <w:pPr>
        <w:numPr>
          <w:ilvl w:val="0"/>
          <w:numId w:val="18"/>
        </w:numPr>
        <w:jc w:val="both"/>
        <w:rPr>
          <w:rFonts w:eastAsia="Times New Roman"/>
          <w:color w:val="auto"/>
          <w:lang w:val="en-GB" w:eastAsia="en-GB"/>
        </w:rPr>
      </w:pPr>
      <w:r w:rsidRPr="00282A73">
        <w:rPr>
          <w:lang w:val="en-US"/>
        </w:rPr>
        <w:t xml:space="preserve">In all operators that allow for </w:t>
      </w:r>
      <w:r w:rsidRPr="00282A73">
        <w:rPr>
          <w:b/>
          <w:lang w:val="en-US"/>
        </w:rPr>
        <w:t>metadata comparisons</w:t>
      </w:r>
      <w:r>
        <w:rPr>
          <w:lang w:val="en-US"/>
        </w:rPr>
        <w:t xml:space="preserve"> (i.e., those that include </w:t>
      </w:r>
      <w:proofErr w:type="spellStart"/>
      <w:r w:rsidRPr="00123BC3">
        <w:rPr>
          <w:rFonts w:eastAsia="Times New Roman"/>
          <w:i/>
          <w:color w:val="24292E"/>
          <w:shd w:val="clear" w:color="auto" w:fill="FFFFFF"/>
          <w:lang w:val="en-GB" w:eastAsia="en-GB"/>
        </w:rPr>
        <w:t>groupby</w:t>
      </w:r>
      <w:proofErr w:type="spellEnd"/>
      <w:r w:rsidRPr="00123BC3">
        <w:rPr>
          <w:rFonts w:eastAsia="Times New Roman"/>
          <w:color w:val="24292E"/>
          <w:shd w:val="clear" w:color="auto" w:fill="FFFFFF"/>
          <w:lang w:val="en-GB" w:eastAsia="en-GB"/>
        </w:rPr>
        <w:t xml:space="preserve"> </w:t>
      </w:r>
      <w:r>
        <w:rPr>
          <w:rFonts w:eastAsia="Times New Roman"/>
          <w:color w:val="24292E"/>
          <w:shd w:val="clear" w:color="auto" w:fill="FFFFFF"/>
          <w:lang w:val="en-GB" w:eastAsia="en-GB"/>
        </w:rPr>
        <w:t>or</w:t>
      </w:r>
      <w:r w:rsidRPr="00123BC3">
        <w:rPr>
          <w:rFonts w:eastAsia="Times New Roman"/>
          <w:color w:val="24292E"/>
          <w:shd w:val="clear" w:color="auto" w:fill="FFFFFF"/>
          <w:lang w:val="en-GB" w:eastAsia="en-GB"/>
        </w:rPr>
        <w:t xml:space="preserve"> </w:t>
      </w:r>
      <w:proofErr w:type="spellStart"/>
      <w:r w:rsidRPr="00123BC3">
        <w:rPr>
          <w:rFonts w:eastAsia="Times New Roman"/>
          <w:i/>
          <w:color w:val="24292E"/>
          <w:shd w:val="clear" w:color="auto" w:fill="FFFFFF"/>
          <w:lang w:val="en-GB" w:eastAsia="en-GB"/>
        </w:rPr>
        <w:t>joinby</w:t>
      </w:r>
      <w:proofErr w:type="spellEnd"/>
      <w:r w:rsidRPr="00123BC3">
        <w:rPr>
          <w:rFonts w:eastAsia="Times New Roman"/>
          <w:color w:val="24292E"/>
          <w:shd w:val="clear" w:color="auto" w:fill="FFFFFF"/>
          <w:lang w:val="en-GB" w:eastAsia="en-GB"/>
        </w:rPr>
        <w:t xml:space="preserve"> option</w:t>
      </w:r>
      <w:r>
        <w:rPr>
          <w:rFonts w:eastAsia="Times New Roman"/>
          <w:color w:val="24292E"/>
          <w:shd w:val="clear" w:color="auto" w:fill="FFFFFF"/>
          <w:lang w:val="en-GB" w:eastAsia="en-GB"/>
        </w:rPr>
        <w:t>s</w:t>
      </w:r>
      <w:r>
        <w:rPr>
          <w:lang w:val="en-US"/>
        </w:rPr>
        <w:t>)</w:t>
      </w:r>
      <w:r w:rsidRPr="00282A73">
        <w:rPr>
          <w:lang w:val="en-US"/>
        </w:rPr>
        <w:t xml:space="preserve">, the language recognizes </w:t>
      </w:r>
      <w:r>
        <w:rPr>
          <w:lang w:val="en-US"/>
        </w:rPr>
        <w:t xml:space="preserve">dot-separated suffix </w:t>
      </w:r>
      <w:r w:rsidRPr="00282A73">
        <w:rPr>
          <w:b/>
          <w:lang w:val="en-US"/>
        </w:rPr>
        <w:t xml:space="preserve">substrings of metadata </w:t>
      </w:r>
      <w:r>
        <w:rPr>
          <w:b/>
          <w:lang w:val="en-US"/>
        </w:rPr>
        <w:t xml:space="preserve">(or region) </w:t>
      </w:r>
      <w:r w:rsidRPr="00282A73">
        <w:rPr>
          <w:b/>
          <w:lang w:val="en-US"/>
        </w:rPr>
        <w:t>attribute names</w:t>
      </w:r>
      <w:r w:rsidRPr="00282A73">
        <w:rPr>
          <w:lang w:val="en-US"/>
        </w:rPr>
        <w:t xml:space="preserve"> (for instance, ‘age’ in ‘</w:t>
      </w:r>
      <w:r>
        <w:rPr>
          <w:lang w:val="en-US"/>
        </w:rPr>
        <w:t>DS1</w:t>
      </w:r>
      <w:r w:rsidRPr="00282A73">
        <w:rPr>
          <w:lang w:val="en-US"/>
        </w:rPr>
        <w:t>.age’). So, if a metadata selection or meta-join is made, the language searches for all metadata which contain the queried attribute name substring with the queried attribute value, e.g.</w:t>
      </w:r>
      <w:r>
        <w:rPr>
          <w:lang w:val="en-US"/>
        </w:rPr>
        <w:t>,</w:t>
      </w:r>
      <w:r w:rsidRPr="00282A73">
        <w:rPr>
          <w:lang w:val="en-US"/>
        </w:rPr>
        <w:t xml:space="preserve"> the query </w:t>
      </w:r>
      <w:r w:rsidRPr="00282A73">
        <w:rPr>
          <w:i/>
          <w:lang w:val="en-US"/>
        </w:rPr>
        <w:t xml:space="preserve">age == ‘45’ </w:t>
      </w:r>
      <w:r w:rsidRPr="00282A73">
        <w:rPr>
          <w:lang w:val="en-US"/>
        </w:rPr>
        <w:t>selects samples with metadata ‘</w:t>
      </w:r>
      <w:r>
        <w:rPr>
          <w:lang w:val="en-US"/>
        </w:rPr>
        <w:t>DS1</w:t>
      </w:r>
      <w:r w:rsidRPr="00282A73">
        <w:rPr>
          <w:lang w:val="en-US"/>
        </w:rPr>
        <w:t>.</w:t>
      </w:r>
      <w:r>
        <w:rPr>
          <w:i/>
          <w:lang w:val="en-US"/>
        </w:rPr>
        <w:t xml:space="preserve">age </w:t>
      </w:r>
      <w:r w:rsidRPr="00282A73">
        <w:rPr>
          <w:i/>
          <w:lang w:val="en-US"/>
        </w:rPr>
        <w:t>45</w:t>
      </w:r>
      <w:r>
        <w:rPr>
          <w:lang w:val="en-US"/>
        </w:rPr>
        <w:t>’ or ‘</w:t>
      </w:r>
      <w:r w:rsidRPr="00282A73">
        <w:rPr>
          <w:lang w:val="en-US"/>
        </w:rPr>
        <w:t>P1.</w:t>
      </w:r>
      <w:r>
        <w:rPr>
          <w:lang w:val="en-US"/>
        </w:rPr>
        <w:t>DS1</w:t>
      </w:r>
      <w:r w:rsidRPr="00282A73">
        <w:rPr>
          <w:lang w:val="en-US"/>
        </w:rPr>
        <w:t>.</w:t>
      </w:r>
      <w:r w:rsidRPr="00282A73">
        <w:rPr>
          <w:i/>
          <w:lang w:val="en-US"/>
        </w:rPr>
        <w:t>age</w:t>
      </w:r>
      <w:r>
        <w:rPr>
          <w:i/>
          <w:lang w:val="en-US"/>
        </w:rPr>
        <w:t xml:space="preserve"> </w:t>
      </w:r>
      <w:r w:rsidRPr="00282A73">
        <w:rPr>
          <w:i/>
          <w:lang w:val="en-US"/>
        </w:rPr>
        <w:t>45</w:t>
      </w:r>
      <w:r>
        <w:rPr>
          <w:lang w:val="en-US"/>
        </w:rPr>
        <w:t>’.</w:t>
      </w:r>
    </w:p>
    <w:p w14:paraId="2370D7D9" w14:textId="77777777" w:rsidR="00E61978" w:rsidRPr="0060509B" w:rsidRDefault="00E61978" w:rsidP="00E61978">
      <w:pPr>
        <w:pStyle w:val="Paragrafoelenco"/>
        <w:numPr>
          <w:ilvl w:val="0"/>
          <w:numId w:val="18"/>
        </w:numPr>
        <w:spacing w:line="240" w:lineRule="auto"/>
        <w:rPr>
          <w:rFonts w:ascii="Times New Roman" w:eastAsia="Times New Roman" w:hAnsi="Times New Roman" w:cs="Times New Roman"/>
          <w:color w:val="auto"/>
          <w:lang w:val="en-GB" w:eastAsia="en-GB"/>
        </w:rPr>
      </w:pPr>
      <w:r w:rsidRPr="0060509B">
        <w:rPr>
          <w:rFonts w:eastAsia="Times New Roman"/>
          <w:shd w:val="clear" w:color="auto" w:fill="FFFFFF"/>
          <w:lang w:val="en-GB" w:eastAsia="en-GB"/>
        </w:rPr>
        <w:t xml:space="preserve">In </w:t>
      </w:r>
      <w:r>
        <w:rPr>
          <w:rFonts w:eastAsia="Times New Roman"/>
          <w:shd w:val="clear" w:color="auto" w:fill="FFFFFF"/>
          <w:lang w:val="en-GB" w:eastAsia="en-GB"/>
        </w:rPr>
        <w:t xml:space="preserve">a </w:t>
      </w:r>
      <w:proofErr w:type="spellStart"/>
      <w:r w:rsidRPr="0060509B">
        <w:rPr>
          <w:rFonts w:eastAsia="Times New Roman"/>
          <w:shd w:val="clear" w:color="auto" w:fill="FFFFFF"/>
          <w:lang w:val="en-GB" w:eastAsia="en-GB"/>
        </w:rPr>
        <w:t>metajoin</w:t>
      </w:r>
      <w:proofErr w:type="spellEnd"/>
      <w:r w:rsidRPr="0060509B">
        <w:rPr>
          <w:rFonts w:eastAsia="Times New Roman"/>
          <w:shd w:val="clear" w:color="auto" w:fill="FFFFFF"/>
          <w:lang w:val="en-GB" w:eastAsia="en-GB"/>
        </w:rPr>
        <w:t xml:space="preserve"> condition (i.e., for all operators that include such condition: SELECT has </w:t>
      </w:r>
      <w:proofErr w:type="spellStart"/>
      <w:r w:rsidRPr="0060509B">
        <w:rPr>
          <w:rFonts w:eastAsia="Times New Roman"/>
          <w:i/>
          <w:shd w:val="clear" w:color="auto" w:fill="FFFFFF"/>
          <w:lang w:val="en-GB" w:eastAsia="en-GB"/>
        </w:rPr>
        <w:t>semijoin</w:t>
      </w:r>
      <w:proofErr w:type="spellEnd"/>
      <w:r w:rsidRPr="0060509B">
        <w:rPr>
          <w:rFonts w:eastAsia="Times New Roman"/>
          <w:shd w:val="clear" w:color="auto" w:fill="FFFFFF"/>
          <w:lang w:val="en-GB" w:eastAsia="en-GB"/>
        </w:rPr>
        <w:t>, DIFFERENCE, MAP, and JOIN ha</w:t>
      </w:r>
      <w:r>
        <w:rPr>
          <w:rFonts w:eastAsia="Times New Roman"/>
          <w:shd w:val="clear" w:color="auto" w:fill="FFFFFF"/>
          <w:lang w:val="en-GB" w:eastAsia="en-GB"/>
        </w:rPr>
        <w:t>ve</w:t>
      </w:r>
      <w:r w:rsidRPr="0060509B">
        <w:rPr>
          <w:rFonts w:eastAsia="Times New Roman"/>
          <w:shd w:val="clear" w:color="auto" w:fill="FFFFFF"/>
          <w:lang w:val="en-GB" w:eastAsia="en-GB"/>
        </w:rPr>
        <w:t xml:space="preserve"> </w:t>
      </w:r>
      <w:proofErr w:type="spellStart"/>
      <w:r w:rsidRPr="0060509B">
        <w:rPr>
          <w:rFonts w:eastAsia="Times New Roman"/>
          <w:i/>
          <w:shd w:val="clear" w:color="auto" w:fill="FFFFFF"/>
          <w:lang w:val="en-GB" w:eastAsia="en-GB"/>
        </w:rPr>
        <w:t>joinby</w:t>
      </w:r>
      <w:proofErr w:type="spellEnd"/>
      <w:r w:rsidRPr="00E308D5">
        <w:rPr>
          <w:rFonts w:eastAsia="Times New Roman"/>
          <w:shd w:val="clear" w:color="auto" w:fill="FFFFFF"/>
          <w:lang w:val="en-GB" w:eastAsia="en-GB"/>
        </w:rPr>
        <w:t>, GROUP</w:t>
      </w:r>
      <w:r w:rsidRPr="007C4281">
        <w:rPr>
          <w:rFonts w:eastAsia="Times New Roman"/>
          <w:shd w:val="clear" w:color="auto" w:fill="FFFFFF"/>
          <w:lang w:val="en-GB" w:eastAsia="en-GB"/>
        </w:rPr>
        <w:t xml:space="preserve">, MERGE, and COVER have </w:t>
      </w:r>
      <w:proofErr w:type="spellStart"/>
      <w:r w:rsidRPr="007C4281">
        <w:rPr>
          <w:rFonts w:eastAsia="Times New Roman"/>
          <w:i/>
          <w:shd w:val="clear" w:color="auto" w:fill="FFFFFF"/>
          <w:lang w:val="en-GB" w:eastAsia="en-GB"/>
        </w:rPr>
        <w:t>groupby</w:t>
      </w:r>
      <w:proofErr w:type="spellEnd"/>
      <w:r w:rsidRPr="0060509B">
        <w:rPr>
          <w:rFonts w:eastAsia="Times New Roman"/>
          <w:shd w:val="clear" w:color="auto" w:fill="FFFFFF"/>
          <w:lang w:val="en-GB" w:eastAsia="en-GB"/>
        </w:rPr>
        <w:t>), different matching options can be used:</w:t>
      </w:r>
    </w:p>
    <w:p w14:paraId="3B1566CA" w14:textId="77777777" w:rsidR="00E61978" w:rsidRPr="0060509B" w:rsidRDefault="00E61978" w:rsidP="00E61978">
      <w:pPr>
        <w:pStyle w:val="Paragrafoelenco"/>
        <w:numPr>
          <w:ilvl w:val="1"/>
          <w:numId w:val="18"/>
        </w:numPr>
        <w:spacing w:line="240" w:lineRule="auto"/>
        <w:rPr>
          <w:rFonts w:ascii="Times New Roman" w:eastAsia="Times New Roman" w:hAnsi="Times New Roman" w:cs="Times New Roman"/>
          <w:color w:val="auto"/>
          <w:lang w:val="en-GB" w:eastAsia="en-GB"/>
        </w:rPr>
      </w:pPr>
      <w:proofErr w:type="spellStart"/>
      <w:r w:rsidRPr="0060509B">
        <w:rPr>
          <w:rFonts w:eastAsia="Times New Roman"/>
          <w:shd w:val="clear" w:color="auto" w:fill="FFFFFF"/>
          <w:lang w:val="en-GB" w:eastAsia="en-GB"/>
        </w:rPr>
        <w:t>metadata_attribute_name</w:t>
      </w:r>
      <w:proofErr w:type="spellEnd"/>
      <w:r>
        <w:rPr>
          <w:rFonts w:eastAsia="Times New Roman"/>
          <w:shd w:val="clear" w:color="auto" w:fill="FFFFFF"/>
          <w:lang w:val="en-GB" w:eastAsia="en-GB"/>
        </w:rPr>
        <w:t xml:space="preserve">: it </w:t>
      </w:r>
      <w:r w:rsidRPr="000E2D1B">
        <w:rPr>
          <w:color w:val="222222"/>
          <w:lang w:val="en-US" w:eastAsia="en-GB"/>
        </w:rPr>
        <w:t>matches all attributes that are equal to </w:t>
      </w:r>
      <w:r w:rsidRPr="000E2D1B">
        <w:rPr>
          <w:b/>
          <w:bCs/>
          <w:color w:val="222222"/>
          <w:lang w:val="en-US" w:eastAsia="en-GB"/>
        </w:rPr>
        <w:t>OR</w:t>
      </w:r>
      <w:r w:rsidRPr="000E2D1B">
        <w:rPr>
          <w:color w:val="222222"/>
          <w:lang w:val="en-US" w:eastAsia="en-GB"/>
        </w:rPr>
        <w:t> </w:t>
      </w:r>
      <w:r>
        <w:rPr>
          <w:color w:val="222222"/>
          <w:lang w:val="en-US" w:eastAsia="en-GB"/>
        </w:rPr>
        <w:t>end</w:t>
      </w:r>
      <w:r w:rsidRPr="000E2D1B">
        <w:rPr>
          <w:color w:val="222222"/>
          <w:lang w:val="en-US" w:eastAsia="en-GB"/>
        </w:rPr>
        <w:t xml:space="preserve"> with the </w:t>
      </w:r>
      <w:r>
        <w:rPr>
          <w:lang w:val="en-US"/>
        </w:rPr>
        <w:t xml:space="preserve">dot-separated suffix </w:t>
      </w:r>
      <w:r>
        <w:rPr>
          <w:color w:val="222222"/>
          <w:lang w:val="en-US" w:eastAsia="en-GB"/>
        </w:rPr>
        <w:t>specified</w:t>
      </w:r>
      <w:r w:rsidRPr="000E2D1B">
        <w:rPr>
          <w:color w:val="222222"/>
          <w:lang w:val="en-US" w:eastAsia="en-GB"/>
        </w:rPr>
        <w:t xml:space="preserve"> name</w:t>
      </w:r>
      <w:r>
        <w:rPr>
          <w:color w:val="222222"/>
          <w:lang w:val="en-US" w:eastAsia="en-GB"/>
        </w:rPr>
        <w:t xml:space="preserve"> (regardless additional </w:t>
      </w:r>
      <w:proofErr w:type="spellStart"/>
      <w:r>
        <w:rPr>
          <w:color w:val="222222"/>
          <w:lang w:val="en-US" w:eastAsia="en-GB"/>
        </w:rPr>
        <w:t>metadata_attribute_name</w:t>
      </w:r>
      <w:proofErr w:type="spellEnd"/>
      <w:r>
        <w:rPr>
          <w:color w:val="222222"/>
          <w:lang w:val="en-US" w:eastAsia="en-GB"/>
        </w:rPr>
        <w:t xml:space="preserve"> </w:t>
      </w:r>
      <w:r>
        <w:rPr>
          <w:lang w:val="en-US"/>
        </w:rPr>
        <w:t xml:space="preserve">dot-separated </w:t>
      </w:r>
      <w:r>
        <w:rPr>
          <w:color w:val="222222"/>
          <w:lang w:val="en-US" w:eastAsia="en-GB"/>
        </w:rPr>
        <w:t>prefixes</w:t>
      </w:r>
      <w:r w:rsidRPr="006F4A6D">
        <w:rPr>
          <w:color w:val="222222"/>
          <w:lang w:val="en-US" w:eastAsia="en-GB"/>
        </w:rPr>
        <w:t xml:space="preserve"> </w:t>
      </w:r>
      <w:r>
        <w:rPr>
          <w:color w:val="222222"/>
          <w:lang w:val="en-US" w:eastAsia="en-GB"/>
        </w:rPr>
        <w:t>not explicitly specified)</w:t>
      </w:r>
      <w:r w:rsidRPr="0060509B">
        <w:rPr>
          <w:rFonts w:eastAsia="Times New Roman"/>
          <w:shd w:val="clear" w:color="auto" w:fill="FFFFFF"/>
          <w:lang w:val="en-GB" w:eastAsia="en-GB"/>
        </w:rPr>
        <w:t>;</w:t>
      </w:r>
    </w:p>
    <w:p w14:paraId="3F152DBF" w14:textId="77777777" w:rsidR="00E61978" w:rsidRPr="0060509B" w:rsidRDefault="00E61978" w:rsidP="00E61978">
      <w:pPr>
        <w:pStyle w:val="Paragrafoelenco"/>
        <w:numPr>
          <w:ilvl w:val="1"/>
          <w:numId w:val="18"/>
        </w:numPr>
        <w:spacing w:line="240" w:lineRule="auto"/>
        <w:rPr>
          <w:rFonts w:ascii="Times New Roman" w:eastAsia="Times New Roman" w:hAnsi="Times New Roman" w:cs="Times New Roman"/>
          <w:color w:val="auto"/>
          <w:lang w:val="en-GB" w:eastAsia="en-GB"/>
        </w:rPr>
      </w:pPr>
      <w:proofErr w:type="gramStart"/>
      <w:r w:rsidRPr="0060509B">
        <w:rPr>
          <w:rFonts w:eastAsia="Times New Roman"/>
          <w:shd w:val="clear" w:color="auto" w:fill="FFFFFF"/>
          <w:lang w:val="en-GB" w:eastAsia="en-GB"/>
        </w:rPr>
        <w:t>EXACT(</w:t>
      </w:r>
      <w:proofErr w:type="spellStart"/>
      <w:proofErr w:type="gramEnd"/>
      <w:r w:rsidRPr="0060509B">
        <w:rPr>
          <w:rFonts w:eastAsia="Times New Roman"/>
          <w:shd w:val="clear" w:color="auto" w:fill="FFFFFF"/>
          <w:lang w:val="en-GB" w:eastAsia="en-GB"/>
        </w:rPr>
        <w:t>metadata_attribute_name</w:t>
      </w:r>
      <w:proofErr w:type="spellEnd"/>
      <w:r w:rsidRPr="0060509B">
        <w:rPr>
          <w:rFonts w:eastAsia="Times New Roman"/>
          <w:shd w:val="clear" w:color="auto" w:fill="FFFFFF"/>
          <w:lang w:val="en-GB" w:eastAsia="en-GB"/>
        </w:rPr>
        <w:t>)</w:t>
      </w:r>
      <w:r>
        <w:rPr>
          <w:rFonts w:eastAsia="Times New Roman"/>
          <w:shd w:val="clear" w:color="auto" w:fill="FFFFFF"/>
          <w:lang w:val="en-GB" w:eastAsia="en-GB"/>
        </w:rPr>
        <w:t>: it</w:t>
      </w:r>
      <w:r w:rsidRPr="008D5F57">
        <w:rPr>
          <w:color w:val="222222"/>
          <w:lang w:val="en-US" w:eastAsia="en-GB"/>
        </w:rPr>
        <w:t xml:space="preserve"> </w:t>
      </w:r>
      <w:r w:rsidRPr="000E2D1B">
        <w:rPr>
          <w:color w:val="222222"/>
          <w:lang w:val="en-US" w:eastAsia="en-GB"/>
        </w:rPr>
        <w:t xml:space="preserve">matches all attributes that are equal to the </w:t>
      </w:r>
      <w:r>
        <w:rPr>
          <w:color w:val="222222"/>
          <w:lang w:val="en-US" w:eastAsia="en-GB"/>
        </w:rPr>
        <w:t>specified</w:t>
      </w:r>
      <w:r w:rsidRPr="000E2D1B">
        <w:rPr>
          <w:color w:val="222222"/>
          <w:lang w:val="en-US" w:eastAsia="en-GB"/>
        </w:rPr>
        <w:t xml:space="preserve"> name (</w:t>
      </w:r>
      <w:r>
        <w:rPr>
          <w:color w:val="222222"/>
          <w:lang w:val="en-US" w:eastAsia="en-GB"/>
        </w:rPr>
        <w:t>without any</w:t>
      </w:r>
      <w:r w:rsidRPr="000E2D1B">
        <w:rPr>
          <w:color w:val="222222"/>
          <w:lang w:val="en-US" w:eastAsia="en-GB"/>
        </w:rPr>
        <w:t xml:space="preserve"> prefixes)</w:t>
      </w:r>
      <w:r w:rsidRPr="0060509B">
        <w:rPr>
          <w:rFonts w:eastAsia="Times New Roman"/>
          <w:shd w:val="clear" w:color="auto" w:fill="FFFFFF"/>
          <w:lang w:val="en-GB" w:eastAsia="en-GB"/>
        </w:rPr>
        <w:t>;</w:t>
      </w:r>
    </w:p>
    <w:p w14:paraId="2A88D47A" w14:textId="77777777" w:rsidR="00E61978" w:rsidRPr="008D5F57" w:rsidRDefault="00E61978" w:rsidP="00E61978">
      <w:pPr>
        <w:pStyle w:val="Paragrafoelenco"/>
        <w:numPr>
          <w:ilvl w:val="1"/>
          <w:numId w:val="18"/>
        </w:numPr>
        <w:spacing w:line="240" w:lineRule="auto"/>
        <w:rPr>
          <w:rFonts w:ascii="Times New Roman" w:eastAsia="Times New Roman" w:hAnsi="Times New Roman" w:cs="Times New Roman"/>
          <w:color w:val="auto"/>
          <w:lang w:val="en-GB" w:eastAsia="en-GB"/>
        </w:rPr>
      </w:pPr>
      <w:proofErr w:type="gramStart"/>
      <w:r w:rsidRPr="0060509B">
        <w:rPr>
          <w:rFonts w:eastAsia="Times New Roman"/>
          <w:shd w:val="clear" w:color="auto" w:fill="FFFFFF"/>
          <w:lang w:val="en-GB" w:eastAsia="en-GB"/>
        </w:rPr>
        <w:t>FULL(</w:t>
      </w:r>
      <w:proofErr w:type="spellStart"/>
      <w:proofErr w:type="gramEnd"/>
      <w:r w:rsidRPr="0060509B">
        <w:rPr>
          <w:rFonts w:eastAsia="Times New Roman"/>
          <w:shd w:val="clear" w:color="auto" w:fill="FFFFFF"/>
          <w:lang w:val="en-GB" w:eastAsia="en-GB"/>
        </w:rPr>
        <w:t>metadata_attribute_name</w:t>
      </w:r>
      <w:proofErr w:type="spellEnd"/>
      <w:r w:rsidRPr="0060509B">
        <w:rPr>
          <w:rFonts w:eastAsia="Times New Roman"/>
          <w:shd w:val="clear" w:color="auto" w:fill="FFFFFF"/>
          <w:lang w:val="en-GB" w:eastAsia="en-GB"/>
        </w:rPr>
        <w:t>)</w:t>
      </w:r>
      <w:r>
        <w:rPr>
          <w:rFonts w:eastAsia="Times New Roman"/>
          <w:shd w:val="clear" w:color="auto" w:fill="FFFFFF"/>
          <w:lang w:val="en-GB" w:eastAsia="en-GB"/>
        </w:rPr>
        <w:t>: it</w:t>
      </w:r>
      <w:r w:rsidRPr="008D5F57">
        <w:rPr>
          <w:color w:val="222222"/>
          <w:lang w:val="en-US" w:eastAsia="en-GB"/>
        </w:rPr>
        <w:t xml:space="preserve"> </w:t>
      </w:r>
      <w:r w:rsidRPr="005C5839">
        <w:rPr>
          <w:color w:val="222222"/>
          <w:lang w:val="en-US" w:eastAsia="en-GB"/>
        </w:rPr>
        <w:t>matches two attributes if they end with the specified name </w:t>
      </w:r>
      <w:r w:rsidRPr="005C5839">
        <w:rPr>
          <w:b/>
          <w:bCs/>
          <w:color w:val="222222"/>
          <w:lang w:val="en-US" w:eastAsia="en-GB"/>
        </w:rPr>
        <w:t>AND</w:t>
      </w:r>
      <w:r w:rsidRPr="005C5839">
        <w:rPr>
          <w:color w:val="222222"/>
          <w:lang w:val="en-US" w:eastAsia="en-GB"/>
        </w:rPr>
        <w:t> their full names are equal</w:t>
      </w:r>
      <w:r w:rsidRPr="0060509B">
        <w:rPr>
          <w:rFonts w:eastAsia="Times New Roman"/>
          <w:shd w:val="clear" w:color="auto" w:fill="FFFFFF"/>
          <w:lang w:val="en-GB" w:eastAsia="en-GB"/>
        </w:rPr>
        <w:t>;</w:t>
      </w:r>
    </w:p>
    <w:p w14:paraId="5E4C08DC" w14:textId="77777777" w:rsidR="00E61978" w:rsidRPr="00BF182B" w:rsidRDefault="00E61978" w:rsidP="00E61978">
      <w:pPr>
        <w:shd w:val="clear" w:color="auto" w:fill="FFFFFF"/>
        <w:spacing w:line="240" w:lineRule="auto"/>
        <w:ind w:left="1440"/>
        <w:jc w:val="both"/>
        <w:rPr>
          <w:color w:val="222222"/>
          <w:lang w:val="en-GB" w:eastAsia="en-GB"/>
        </w:rPr>
      </w:pPr>
      <w:r w:rsidRPr="00BF182B">
        <w:rPr>
          <w:color w:val="222222"/>
          <w:lang w:val="en-US" w:eastAsia="en-GB"/>
        </w:rPr>
        <w:t>For instance, if we consider the following attributes:</w:t>
      </w:r>
    </w:p>
    <w:p w14:paraId="25FCD722" w14:textId="77777777" w:rsidR="00E61978" w:rsidRPr="00BF182B" w:rsidRDefault="00E61978" w:rsidP="00E61978">
      <w:pPr>
        <w:numPr>
          <w:ilvl w:val="0"/>
          <w:numId w:val="38"/>
        </w:numPr>
        <w:shd w:val="clear" w:color="auto" w:fill="FFFFFF"/>
        <w:tabs>
          <w:tab w:val="clear" w:pos="720"/>
          <w:tab w:val="num" w:pos="2160"/>
        </w:tabs>
        <w:spacing w:line="240" w:lineRule="auto"/>
        <w:ind w:left="2160"/>
        <w:rPr>
          <w:rFonts w:eastAsia="Times New Roman"/>
          <w:color w:val="222222"/>
          <w:lang w:val="en-GB" w:eastAsia="en-GB"/>
        </w:rPr>
      </w:pPr>
      <w:r w:rsidRPr="00BF182B">
        <w:rPr>
          <w:rFonts w:eastAsia="Times New Roman"/>
          <w:color w:val="222222"/>
          <w:lang w:val="en-US" w:eastAsia="en-GB"/>
        </w:rPr>
        <w:t>pref1.pref2.att</w:t>
      </w:r>
    </w:p>
    <w:p w14:paraId="6FD60CD0" w14:textId="77777777" w:rsidR="00E61978" w:rsidRPr="00BF182B" w:rsidRDefault="00E61978" w:rsidP="00E61978">
      <w:pPr>
        <w:numPr>
          <w:ilvl w:val="0"/>
          <w:numId w:val="38"/>
        </w:numPr>
        <w:shd w:val="clear" w:color="auto" w:fill="FFFFFF"/>
        <w:tabs>
          <w:tab w:val="clear" w:pos="720"/>
          <w:tab w:val="num" w:pos="2160"/>
        </w:tabs>
        <w:spacing w:line="240" w:lineRule="auto"/>
        <w:ind w:left="2160"/>
        <w:rPr>
          <w:rFonts w:eastAsia="Times New Roman"/>
          <w:color w:val="222222"/>
          <w:lang w:val="en-GB" w:eastAsia="en-GB"/>
        </w:rPr>
      </w:pPr>
      <w:r w:rsidRPr="00BF182B">
        <w:rPr>
          <w:rFonts w:eastAsia="Times New Roman"/>
          <w:color w:val="222222"/>
          <w:lang w:val="en-US" w:eastAsia="en-GB"/>
        </w:rPr>
        <w:t>pref1.att</w:t>
      </w:r>
    </w:p>
    <w:p w14:paraId="01B68320" w14:textId="77777777" w:rsidR="00E61978" w:rsidRPr="00BF182B" w:rsidRDefault="00E61978" w:rsidP="00E61978">
      <w:pPr>
        <w:numPr>
          <w:ilvl w:val="0"/>
          <w:numId w:val="38"/>
        </w:numPr>
        <w:shd w:val="clear" w:color="auto" w:fill="FFFFFF"/>
        <w:tabs>
          <w:tab w:val="clear" w:pos="720"/>
          <w:tab w:val="num" w:pos="2160"/>
        </w:tabs>
        <w:spacing w:line="240" w:lineRule="auto"/>
        <w:ind w:left="2160"/>
        <w:rPr>
          <w:rFonts w:eastAsia="Times New Roman"/>
          <w:color w:val="222222"/>
          <w:lang w:val="en-GB" w:eastAsia="en-GB"/>
        </w:rPr>
      </w:pPr>
      <w:proofErr w:type="spellStart"/>
      <w:r w:rsidRPr="00BF182B">
        <w:rPr>
          <w:rFonts w:eastAsia="Times New Roman"/>
          <w:color w:val="222222"/>
          <w:lang w:val="en-US" w:eastAsia="en-GB"/>
        </w:rPr>
        <w:t>att</w:t>
      </w:r>
      <w:proofErr w:type="spellEnd"/>
    </w:p>
    <w:p w14:paraId="51D103F8" w14:textId="77777777" w:rsidR="00E61978" w:rsidRPr="00BF182B" w:rsidRDefault="00E61978" w:rsidP="00E61978">
      <w:pPr>
        <w:numPr>
          <w:ilvl w:val="0"/>
          <w:numId w:val="38"/>
        </w:numPr>
        <w:shd w:val="clear" w:color="auto" w:fill="FFFFFF"/>
        <w:tabs>
          <w:tab w:val="clear" w:pos="720"/>
          <w:tab w:val="num" w:pos="2160"/>
        </w:tabs>
        <w:spacing w:line="240" w:lineRule="auto"/>
        <w:ind w:left="2160"/>
        <w:rPr>
          <w:rFonts w:eastAsia="Times New Roman"/>
          <w:color w:val="222222"/>
          <w:lang w:val="en-GB" w:eastAsia="en-GB"/>
        </w:rPr>
      </w:pPr>
      <w:r w:rsidRPr="00BF182B">
        <w:rPr>
          <w:rFonts w:eastAsia="Times New Roman"/>
          <w:color w:val="222222"/>
          <w:lang w:val="en-US" w:eastAsia="en-GB"/>
        </w:rPr>
        <w:t>pref</w:t>
      </w:r>
      <w:r>
        <w:rPr>
          <w:rFonts w:eastAsia="Times New Roman"/>
          <w:color w:val="222222"/>
          <w:lang w:val="en-US" w:eastAsia="en-GB"/>
        </w:rPr>
        <w:t>1</w:t>
      </w:r>
      <w:r w:rsidRPr="00BF182B">
        <w:rPr>
          <w:rFonts w:eastAsia="Times New Roman"/>
          <w:color w:val="222222"/>
          <w:lang w:val="en-US" w:eastAsia="en-GB"/>
        </w:rPr>
        <w:t>.att</w:t>
      </w:r>
    </w:p>
    <w:p w14:paraId="5A92146A" w14:textId="77777777" w:rsidR="00E61978" w:rsidRPr="00BF182B" w:rsidRDefault="00E61978" w:rsidP="00E61978">
      <w:pPr>
        <w:shd w:val="clear" w:color="auto" w:fill="FFFFFF"/>
        <w:spacing w:line="240" w:lineRule="auto"/>
        <w:ind w:left="1440"/>
        <w:rPr>
          <w:color w:val="222222"/>
          <w:lang w:val="en-GB" w:eastAsia="en-GB"/>
        </w:rPr>
      </w:pPr>
      <w:r w:rsidRPr="00BF182B">
        <w:rPr>
          <w:color w:val="222222"/>
          <w:lang w:val="en-US" w:eastAsia="en-GB"/>
        </w:rPr>
        <w:t>Then:</w:t>
      </w:r>
    </w:p>
    <w:p w14:paraId="312616C0" w14:textId="77777777" w:rsidR="00E61978" w:rsidRPr="00BF182B" w:rsidRDefault="00E61978" w:rsidP="00E61978">
      <w:pPr>
        <w:numPr>
          <w:ilvl w:val="0"/>
          <w:numId w:val="39"/>
        </w:numPr>
        <w:shd w:val="clear" w:color="auto" w:fill="FFFFFF"/>
        <w:spacing w:line="240" w:lineRule="auto"/>
        <w:ind w:left="2160"/>
        <w:rPr>
          <w:rFonts w:eastAsia="Times New Roman"/>
          <w:color w:val="222222"/>
          <w:lang w:val="en-GB" w:eastAsia="en-GB"/>
        </w:rPr>
      </w:pPr>
      <w:proofErr w:type="spellStart"/>
      <w:r w:rsidRPr="00BF182B">
        <w:rPr>
          <w:rFonts w:eastAsia="Times New Roman"/>
          <w:color w:val="222222"/>
          <w:lang w:val="en-US" w:eastAsia="en-GB"/>
        </w:rPr>
        <w:t>att</w:t>
      </w:r>
      <w:proofErr w:type="spellEnd"/>
      <w:r w:rsidRPr="00BF182B">
        <w:rPr>
          <w:rFonts w:eastAsia="Times New Roman"/>
          <w:color w:val="222222"/>
          <w:lang w:val="en-US" w:eastAsia="en-GB"/>
        </w:rPr>
        <w:t xml:space="preserve"> match</w:t>
      </w:r>
      <w:r>
        <w:rPr>
          <w:rFonts w:eastAsia="Times New Roman"/>
          <w:color w:val="222222"/>
          <w:lang w:val="en-US" w:eastAsia="en-GB"/>
        </w:rPr>
        <w:t>es</w:t>
      </w:r>
      <w:r w:rsidRPr="00BF182B">
        <w:rPr>
          <w:rFonts w:eastAsia="Times New Roman"/>
          <w:color w:val="222222"/>
          <w:lang w:val="en-US" w:eastAsia="en-GB"/>
        </w:rPr>
        <w:t xml:space="preserve"> all of the above attributes;</w:t>
      </w:r>
    </w:p>
    <w:p w14:paraId="1D43A156" w14:textId="77777777" w:rsidR="00E61978" w:rsidRPr="004223F1" w:rsidRDefault="00E61978" w:rsidP="00E61978">
      <w:pPr>
        <w:numPr>
          <w:ilvl w:val="0"/>
          <w:numId w:val="39"/>
        </w:numPr>
        <w:shd w:val="clear" w:color="auto" w:fill="FFFFFF"/>
        <w:spacing w:line="240" w:lineRule="auto"/>
        <w:ind w:left="2160"/>
        <w:rPr>
          <w:rFonts w:eastAsia="Times New Roman"/>
          <w:shd w:val="clear" w:color="auto" w:fill="FFFFFF"/>
          <w:lang w:val="en-GB" w:eastAsia="en-GB"/>
        </w:rPr>
      </w:pPr>
      <w:proofErr w:type="gramStart"/>
      <w:r w:rsidRPr="004223F1">
        <w:rPr>
          <w:rFonts w:eastAsia="Times New Roman"/>
          <w:color w:val="222222"/>
          <w:lang w:val="en-US" w:eastAsia="en-GB"/>
        </w:rPr>
        <w:t>EXACT(</w:t>
      </w:r>
      <w:proofErr w:type="spellStart"/>
      <w:proofErr w:type="gramEnd"/>
      <w:r w:rsidRPr="004223F1">
        <w:rPr>
          <w:rFonts w:eastAsia="Times New Roman"/>
          <w:color w:val="222222"/>
          <w:lang w:val="en-US" w:eastAsia="en-GB"/>
        </w:rPr>
        <w:t>att</w:t>
      </w:r>
      <w:proofErr w:type="spellEnd"/>
      <w:r w:rsidRPr="004223F1">
        <w:rPr>
          <w:rFonts w:eastAsia="Times New Roman"/>
          <w:color w:val="222222"/>
          <w:lang w:val="en-US" w:eastAsia="en-GB"/>
        </w:rPr>
        <w:t xml:space="preserve">) matches only attribute 3. (i.e., </w:t>
      </w:r>
      <w:proofErr w:type="spellStart"/>
      <w:r w:rsidRPr="004223F1">
        <w:rPr>
          <w:rFonts w:eastAsia="Times New Roman"/>
          <w:color w:val="222222"/>
          <w:lang w:val="en-US" w:eastAsia="en-GB"/>
        </w:rPr>
        <w:t>att</w:t>
      </w:r>
      <w:proofErr w:type="spellEnd"/>
      <w:r w:rsidRPr="004223F1">
        <w:rPr>
          <w:rFonts w:eastAsia="Times New Roman"/>
          <w:color w:val="222222"/>
          <w:lang w:val="en-US" w:eastAsia="en-GB"/>
        </w:rPr>
        <w:t>);</w:t>
      </w:r>
    </w:p>
    <w:p w14:paraId="46913510" w14:textId="77777777" w:rsidR="00E61978" w:rsidRPr="004223F1" w:rsidRDefault="00E61978" w:rsidP="00E61978">
      <w:pPr>
        <w:numPr>
          <w:ilvl w:val="0"/>
          <w:numId w:val="39"/>
        </w:numPr>
        <w:shd w:val="clear" w:color="auto" w:fill="FFFFFF"/>
        <w:spacing w:line="240" w:lineRule="auto"/>
        <w:ind w:left="2160"/>
        <w:rPr>
          <w:rFonts w:eastAsia="Times New Roman"/>
          <w:shd w:val="clear" w:color="auto" w:fill="FFFFFF"/>
          <w:lang w:val="en-GB" w:eastAsia="en-GB"/>
        </w:rPr>
      </w:pPr>
      <w:proofErr w:type="gramStart"/>
      <w:r w:rsidRPr="004223F1">
        <w:rPr>
          <w:rFonts w:eastAsia="Times New Roman"/>
          <w:color w:val="222222"/>
          <w:lang w:val="en-US" w:eastAsia="en-GB"/>
        </w:rPr>
        <w:t>FULL(</w:t>
      </w:r>
      <w:proofErr w:type="spellStart"/>
      <w:proofErr w:type="gramEnd"/>
      <w:r w:rsidRPr="004223F1">
        <w:rPr>
          <w:rFonts w:eastAsia="Times New Roman"/>
          <w:color w:val="222222"/>
          <w:lang w:val="en-US" w:eastAsia="en-GB"/>
        </w:rPr>
        <w:t>att</w:t>
      </w:r>
      <w:proofErr w:type="spellEnd"/>
      <w:r w:rsidRPr="004223F1">
        <w:rPr>
          <w:rFonts w:eastAsia="Times New Roman"/>
          <w:color w:val="222222"/>
          <w:lang w:val="en-US" w:eastAsia="en-GB"/>
        </w:rPr>
        <w:t>) matches attribute</w:t>
      </w:r>
      <w:r>
        <w:rPr>
          <w:rFonts w:eastAsia="Times New Roman"/>
          <w:color w:val="222222"/>
          <w:lang w:val="en-US" w:eastAsia="en-GB"/>
        </w:rPr>
        <w:t>s</w:t>
      </w:r>
      <w:r w:rsidRPr="004223F1">
        <w:rPr>
          <w:rFonts w:eastAsia="Times New Roman"/>
          <w:color w:val="222222"/>
          <w:lang w:val="en-US" w:eastAsia="en-GB"/>
        </w:rPr>
        <w:t xml:space="preserve"> 2. </w:t>
      </w:r>
      <w:r>
        <w:rPr>
          <w:rFonts w:eastAsia="Times New Roman"/>
          <w:color w:val="222222"/>
          <w:lang w:val="en-US" w:eastAsia="en-GB"/>
        </w:rPr>
        <w:t xml:space="preserve">and 4. </w:t>
      </w:r>
      <w:r w:rsidRPr="004223F1">
        <w:rPr>
          <w:rFonts w:eastAsia="Times New Roman"/>
          <w:color w:val="222222"/>
          <w:lang w:val="en-US" w:eastAsia="en-GB"/>
        </w:rPr>
        <w:t>(i.e., pref1.att).</w:t>
      </w:r>
    </w:p>
    <w:p w14:paraId="4BAD71F7" w14:textId="77777777" w:rsidR="00E61978" w:rsidRPr="004F029D" w:rsidRDefault="00E61978" w:rsidP="00E61978">
      <w:pPr>
        <w:numPr>
          <w:ilvl w:val="0"/>
          <w:numId w:val="15"/>
        </w:numPr>
        <w:contextualSpacing/>
        <w:jc w:val="both"/>
        <w:rPr>
          <w:b/>
          <w:lang w:val="en-US"/>
        </w:rPr>
      </w:pPr>
      <w:r w:rsidRPr="004F029D">
        <w:rPr>
          <w:lang w:val="en-US"/>
        </w:rPr>
        <w:lastRenderedPageBreak/>
        <w:t>In G</w:t>
      </w:r>
      <w:r>
        <w:rPr>
          <w:lang w:val="en-US"/>
        </w:rPr>
        <w:t>MQL, query</w:t>
      </w:r>
      <w:r w:rsidRPr="004F029D">
        <w:rPr>
          <w:lang w:val="en-US"/>
        </w:rPr>
        <w:t xml:space="preserve"> </w:t>
      </w:r>
      <w:r w:rsidRPr="004F029D">
        <w:rPr>
          <w:b/>
          <w:lang w:val="en-US"/>
        </w:rPr>
        <w:t xml:space="preserve">comments </w:t>
      </w:r>
      <w:r w:rsidRPr="004F029D">
        <w:rPr>
          <w:lang w:val="en-US"/>
        </w:rPr>
        <w:t>can be introduced</w:t>
      </w:r>
      <w:r>
        <w:rPr>
          <w:lang w:val="en-US"/>
        </w:rPr>
        <w:t>, starting with the character #; all parts after the # along the same line are considered comments.</w:t>
      </w:r>
    </w:p>
    <w:p w14:paraId="57F9F1B0" w14:textId="77777777" w:rsidR="00E61978" w:rsidRPr="004F029D" w:rsidRDefault="00E61978" w:rsidP="00E61978">
      <w:pPr>
        <w:ind w:left="360"/>
        <w:contextualSpacing/>
        <w:jc w:val="both"/>
        <w:rPr>
          <w:b/>
          <w:lang w:val="en-US"/>
        </w:rPr>
      </w:pPr>
    </w:p>
    <w:p w14:paraId="2AB9C86D" w14:textId="77777777" w:rsidR="00E61978" w:rsidRPr="002C59AB" w:rsidRDefault="00E61978" w:rsidP="00E61978">
      <w:pPr>
        <w:numPr>
          <w:ilvl w:val="0"/>
          <w:numId w:val="15"/>
        </w:numPr>
        <w:jc w:val="both"/>
        <w:rPr>
          <w:b/>
          <w:lang w:val="en-US"/>
        </w:rPr>
      </w:pPr>
      <w:r w:rsidRPr="002C59AB">
        <w:rPr>
          <w:b/>
          <w:lang w:val="en-US"/>
        </w:rPr>
        <w:t>Note</w:t>
      </w:r>
      <w:r w:rsidRPr="002C59AB">
        <w:rPr>
          <w:lang w:val="en-US"/>
        </w:rPr>
        <w:t xml:space="preserve">: GMQL queries and scripts always require at least one SELECT and one MATERIALIZE statement in order to compile, </w:t>
      </w:r>
      <w:proofErr w:type="gramStart"/>
      <w:r w:rsidRPr="002C59AB">
        <w:rPr>
          <w:lang w:val="en-US"/>
        </w:rPr>
        <w:t>therefore</w:t>
      </w:r>
      <w:proofErr w:type="gramEnd"/>
      <w:r w:rsidRPr="002C59AB">
        <w:rPr>
          <w:lang w:val="en-US"/>
        </w:rPr>
        <w:t xml:space="preserve"> to execute.</w:t>
      </w:r>
    </w:p>
    <w:p w14:paraId="344ACF1F" w14:textId="77777777" w:rsidR="00E61978" w:rsidRPr="004F288A" w:rsidRDefault="00E61978" w:rsidP="00E61978">
      <w:pPr>
        <w:numPr>
          <w:ilvl w:val="0"/>
          <w:numId w:val="15"/>
        </w:numPr>
        <w:jc w:val="both"/>
        <w:rPr>
          <w:b/>
          <w:lang w:val="en-US"/>
        </w:rPr>
      </w:pPr>
      <w:r w:rsidRPr="004F029D">
        <w:rPr>
          <w:b/>
          <w:lang w:val="en-US"/>
        </w:rPr>
        <w:t>Note</w:t>
      </w:r>
      <w:r w:rsidRPr="004F029D">
        <w:rPr>
          <w:lang w:val="en-US"/>
        </w:rPr>
        <w:t xml:space="preserve">: the only operator in the current release which allows to </w:t>
      </w:r>
      <w:r w:rsidRPr="004F029D">
        <w:rPr>
          <w:b/>
          <w:lang w:val="en-US"/>
        </w:rPr>
        <w:t>edit region coordinates</w:t>
      </w:r>
      <w:r w:rsidRPr="004F029D">
        <w:rPr>
          <w:lang w:val="en-US"/>
        </w:rPr>
        <w:t xml:space="preserve"> as region attributes is the PROJECT operator</w:t>
      </w:r>
      <w:r>
        <w:rPr>
          <w:lang w:val="en-US"/>
        </w:rPr>
        <w:t>.</w:t>
      </w:r>
      <w:r w:rsidRPr="004F029D">
        <w:rPr>
          <w:lang w:val="en-US"/>
        </w:rPr>
        <w:t xml:space="preserve"> </w:t>
      </w:r>
    </w:p>
    <w:p w14:paraId="34F8A3B7" w14:textId="77777777" w:rsidR="00E61978" w:rsidRPr="004F029D" w:rsidRDefault="00E61978" w:rsidP="00E61978">
      <w:pPr>
        <w:numPr>
          <w:ilvl w:val="0"/>
          <w:numId w:val="15"/>
        </w:numPr>
        <w:jc w:val="both"/>
        <w:rPr>
          <w:b/>
          <w:lang w:val="en-US"/>
        </w:rPr>
      </w:pPr>
      <w:r w:rsidRPr="004F288A">
        <w:rPr>
          <w:b/>
          <w:lang w:val="en-US"/>
        </w:rPr>
        <w:t>Note:</w:t>
      </w:r>
      <w:r>
        <w:rPr>
          <w:b/>
          <w:lang w:val="en-US"/>
        </w:rPr>
        <w:t xml:space="preserve"> </w:t>
      </w:r>
      <w:r w:rsidRPr="004F029D">
        <w:rPr>
          <w:lang w:val="en-US"/>
        </w:rPr>
        <w:t xml:space="preserve">it is possible to use the PROJECT command to copy region coordinates into separate region attributes and employ them as any other attribute </w:t>
      </w:r>
      <w:r>
        <w:rPr>
          <w:lang w:val="en-US"/>
        </w:rPr>
        <w:t>(including use in aggregations).</w:t>
      </w:r>
    </w:p>
    <w:p w14:paraId="41AD79F3" w14:textId="77777777" w:rsidR="00E61978" w:rsidRPr="004F029D" w:rsidRDefault="00E61978" w:rsidP="00E61978">
      <w:pPr>
        <w:jc w:val="both"/>
        <w:rPr>
          <w:b/>
          <w:lang w:val="en-US"/>
        </w:rPr>
      </w:pPr>
    </w:p>
    <w:p w14:paraId="372C2A48" w14:textId="77777777" w:rsidR="00E61978" w:rsidRPr="00282A73" w:rsidRDefault="00E61978" w:rsidP="00E61978">
      <w:pPr>
        <w:numPr>
          <w:ilvl w:val="0"/>
          <w:numId w:val="15"/>
        </w:numPr>
        <w:contextualSpacing/>
        <w:jc w:val="both"/>
        <w:rPr>
          <w:lang w:val="en-US"/>
        </w:rPr>
      </w:pPr>
      <w:r w:rsidRPr="00282A73">
        <w:rPr>
          <w:lang w:val="en-US"/>
        </w:rPr>
        <w:t xml:space="preserve">When evaluating the effect of every GMQL operator, </w:t>
      </w:r>
      <w:r w:rsidRPr="00282A73">
        <w:rPr>
          <w:b/>
          <w:u w:val="single"/>
          <w:lang w:val="en-US"/>
        </w:rPr>
        <w:t>all</w:t>
      </w:r>
      <w:r w:rsidRPr="00282A73">
        <w:rPr>
          <w:b/>
          <w:lang w:val="en-US"/>
        </w:rPr>
        <w:t xml:space="preserve"> </w:t>
      </w:r>
      <w:r w:rsidRPr="00A521C9">
        <w:rPr>
          <w:lang w:val="en-US"/>
        </w:rPr>
        <w:t>t</w:t>
      </w:r>
      <w:r w:rsidRPr="00282A73">
        <w:rPr>
          <w:lang w:val="en-US"/>
        </w:rPr>
        <w:t xml:space="preserve">he following </w:t>
      </w:r>
      <w:r>
        <w:rPr>
          <w:b/>
          <w:u w:val="single"/>
          <w:lang w:val="en-US"/>
        </w:rPr>
        <w:t>six</w:t>
      </w:r>
      <w:r w:rsidRPr="00282A73">
        <w:rPr>
          <w:b/>
          <w:u w:val="single"/>
          <w:lang w:val="en-US"/>
        </w:rPr>
        <w:t xml:space="preserve"> characteristics</w:t>
      </w:r>
      <w:r w:rsidRPr="00282A73">
        <w:rPr>
          <w:lang w:val="en-US"/>
        </w:rPr>
        <w:t xml:space="preserve"> of the output dataset must be considered:</w:t>
      </w:r>
    </w:p>
    <w:p w14:paraId="345EDF2E" w14:textId="77777777" w:rsidR="00E61978" w:rsidRDefault="00E61978" w:rsidP="00E61978">
      <w:pPr>
        <w:numPr>
          <w:ilvl w:val="0"/>
          <w:numId w:val="24"/>
        </w:numPr>
        <w:contextualSpacing/>
        <w:jc w:val="both"/>
        <w:rPr>
          <w:lang w:val="en-US"/>
        </w:rPr>
      </w:pPr>
      <w:r w:rsidRPr="00282A73">
        <w:rPr>
          <w:b/>
          <w:u w:val="single"/>
          <w:lang w:val="en-US"/>
        </w:rPr>
        <w:t>Number of samples</w:t>
      </w:r>
      <w:r w:rsidRPr="00282A73">
        <w:rPr>
          <w:lang w:val="en-US"/>
        </w:rPr>
        <w:t xml:space="preserve"> (called </w:t>
      </w:r>
      <w:r w:rsidRPr="00282A73">
        <w:rPr>
          <w:i/>
          <w:lang w:val="en-US"/>
        </w:rPr>
        <w:t>dataset cardinality</w:t>
      </w:r>
      <w:r w:rsidRPr="00282A73">
        <w:rPr>
          <w:lang w:val="en-US"/>
        </w:rPr>
        <w:t>), based on input dataset(s) cardinality;</w:t>
      </w:r>
    </w:p>
    <w:p w14:paraId="36A4A514" w14:textId="77777777" w:rsidR="00E61978" w:rsidRPr="003C2A48" w:rsidRDefault="00E61978" w:rsidP="00E61978">
      <w:pPr>
        <w:numPr>
          <w:ilvl w:val="0"/>
          <w:numId w:val="24"/>
        </w:numPr>
        <w:contextualSpacing/>
        <w:jc w:val="both"/>
        <w:rPr>
          <w:lang w:val="en-US"/>
        </w:rPr>
      </w:pPr>
      <w:r w:rsidRPr="003C2A48">
        <w:rPr>
          <w:b/>
          <w:u w:val="single"/>
          <w:lang w:val="en-US"/>
        </w:rPr>
        <w:t>Number of sample regions</w:t>
      </w:r>
      <w:r w:rsidRPr="003C2A48">
        <w:rPr>
          <w:lang w:val="en-US"/>
        </w:rPr>
        <w:t>;</w:t>
      </w:r>
    </w:p>
    <w:p w14:paraId="655DC109" w14:textId="77777777" w:rsidR="00E61978" w:rsidRPr="003C2A48" w:rsidRDefault="00E61978" w:rsidP="00E61978">
      <w:pPr>
        <w:numPr>
          <w:ilvl w:val="0"/>
          <w:numId w:val="24"/>
        </w:numPr>
        <w:contextualSpacing/>
        <w:jc w:val="both"/>
        <w:rPr>
          <w:lang w:val="en-US"/>
        </w:rPr>
      </w:pPr>
      <w:r w:rsidRPr="003C2A48">
        <w:rPr>
          <w:b/>
          <w:u w:val="single"/>
          <w:lang w:val="en-US"/>
        </w:rPr>
        <w:t>Dataset schema</w:t>
      </w:r>
      <w:r w:rsidRPr="003C2A48">
        <w:rPr>
          <w:lang w:val="en-US"/>
        </w:rPr>
        <w:t>, i.e., region attributes;</w:t>
      </w:r>
    </w:p>
    <w:p w14:paraId="58C36F21" w14:textId="77777777" w:rsidR="00E61978" w:rsidRPr="003C2A48" w:rsidRDefault="00E61978" w:rsidP="00E61978">
      <w:pPr>
        <w:numPr>
          <w:ilvl w:val="0"/>
          <w:numId w:val="24"/>
        </w:numPr>
        <w:contextualSpacing/>
        <w:jc w:val="both"/>
        <w:rPr>
          <w:lang w:val="en-US"/>
        </w:rPr>
      </w:pPr>
      <w:r w:rsidRPr="003C2A48">
        <w:rPr>
          <w:b/>
          <w:u w:val="single"/>
          <w:lang w:val="en-US"/>
        </w:rPr>
        <w:t>Samples region coordinates</w:t>
      </w:r>
      <w:r w:rsidRPr="003C2A48">
        <w:rPr>
          <w:lang w:val="en-US"/>
        </w:rPr>
        <w:t>, based on input regions (also when these overlap in a single sample);</w:t>
      </w:r>
    </w:p>
    <w:p w14:paraId="5C8B1E4D" w14:textId="77777777" w:rsidR="00E61978" w:rsidRPr="003C2A48" w:rsidRDefault="00E61978" w:rsidP="00E61978">
      <w:pPr>
        <w:numPr>
          <w:ilvl w:val="0"/>
          <w:numId w:val="24"/>
        </w:numPr>
        <w:contextualSpacing/>
        <w:jc w:val="both"/>
        <w:rPr>
          <w:lang w:val="en-US"/>
        </w:rPr>
      </w:pPr>
      <w:r w:rsidRPr="003C2A48">
        <w:rPr>
          <w:b/>
          <w:u w:val="single"/>
          <w:lang w:val="en-US"/>
        </w:rPr>
        <w:t>Samples region attribute values</w:t>
      </w:r>
      <w:r w:rsidRPr="003C2A48">
        <w:rPr>
          <w:lang w:val="en-US"/>
        </w:rPr>
        <w:t>;</w:t>
      </w:r>
    </w:p>
    <w:p w14:paraId="4C78028B" w14:textId="45A8DDE6" w:rsidR="007275CA" w:rsidRPr="003C2A48" w:rsidRDefault="00E61978" w:rsidP="007275CA">
      <w:pPr>
        <w:numPr>
          <w:ilvl w:val="0"/>
          <w:numId w:val="24"/>
        </w:numPr>
        <w:contextualSpacing/>
        <w:jc w:val="both"/>
        <w:rPr>
          <w:lang w:val="en-US"/>
        </w:rPr>
      </w:pPr>
      <w:r w:rsidRPr="003C2A48">
        <w:rPr>
          <w:b/>
          <w:u w:val="single"/>
          <w:lang w:val="en-US"/>
        </w:rPr>
        <w:t>Samples metadata</w:t>
      </w:r>
      <w:r w:rsidRPr="003C2A48">
        <w:rPr>
          <w:u w:val="single"/>
          <w:lang w:val="en-US"/>
        </w:rPr>
        <w:t>.</w:t>
      </w:r>
    </w:p>
    <w:p w14:paraId="7A5597FE" w14:textId="77777777" w:rsidR="007275CA" w:rsidRDefault="007275CA" w:rsidP="007275CA">
      <w:pPr>
        <w:ind w:left="1440"/>
        <w:contextualSpacing/>
        <w:jc w:val="both"/>
      </w:pPr>
    </w:p>
    <w:p w14:paraId="55116017" w14:textId="77777777" w:rsidR="00E61978" w:rsidRDefault="00E61978" w:rsidP="00E61978">
      <w:pPr>
        <w:pStyle w:val="Titolo2"/>
        <w:numPr>
          <w:ilvl w:val="0"/>
          <w:numId w:val="13"/>
        </w:numPr>
        <w:contextualSpacing/>
        <w:jc w:val="both"/>
      </w:pPr>
      <w:bookmarkStart w:id="6" w:name="_Toc19192299"/>
      <w:r>
        <w:t>SELECT</w:t>
      </w:r>
      <w:bookmarkEnd w:id="6"/>
    </w:p>
    <w:p w14:paraId="16A04453" w14:textId="77777777" w:rsidR="00E61978" w:rsidRPr="00282A73" w:rsidRDefault="00E61978" w:rsidP="00E61978">
      <w:pPr>
        <w:jc w:val="both"/>
        <w:rPr>
          <w:lang w:val="en-US"/>
        </w:rPr>
      </w:pPr>
      <w:r w:rsidRPr="00282A73">
        <w:rPr>
          <w:lang w:val="en-US"/>
        </w:rPr>
        <w:t xml:space="preserve">The SELECT operation creates a new dataset from an existing one (considering also an additional dataset if a </w:t>
      </w:r>
      <w:proofErr w:type="spellStart"/>
      <w:r w:rsidRPr="00282A73">
        <w:rPr>
          <w:lang w:val="en-US"/>
        </w:rPr>
        <w:t>semijoin</w:t>
      </w:r>
      <w:proofErr w:type="spellEnd"/>
      <w:r w:rsidRPr="00282A73">
        <w:rPr>
          <w:lang w:val="en-US"/>
        </w:rPr>
        <w:t xml:space="preserve"> clause is specified, see below) by extracting a subset of samples</w:t>
      </w:r>
      <w:r>
        <w:rPr>
          <w:lang w:val="en-US"/>
        </w:rPr>
        <w:t xml:space="preserve"> and/or regions</w:t>
      </w:r>
      <w:r w:rsidRPr="00282A73">
        <w:rPr>
          <w:lang w:val="en-US"/>
        </w:rPr>
        <w:t xml:space="preserve"> from the input dataset; each sample in the output dataset has the same region attributes</w:t>
      </w:r>
      <w:r>
        <w:rPr>
          <w:lang w:val="en-US"/>
        </w:rPr>
        <w:t>, values,</w:t>
      </w:r>
      <w:r w:rsidRPr="00282A73">
        <w:rPr>
          <w:lang w:val="en-US"/>
        </w:rPr>
        <w:t xml:space="preserve"> and metadata as in the input dataset. </w:t>
      </w:r>
    </w:p>
    <w:p w14:paraId="1D69E232" w14:textId="77777777" w:rsidR="00E61978" w:rsidRPr="00282A73" w:rsidRDefault="00E61978" w:rsidP="00E61978">
      <w:pPr>
        <w:jc w:val="both"/>
        <w:rPr>
          <w:lang w:val="en-US"/>
        </w:rPr>
      </w:pPr>
      <w:r w:rsidRPr="00282A73">
        <w:rPr>
          <w:lang w:val="en-US"/>
        </w:rPr>
        <w:t>The general syntax for SELECT is:</w:t>
      </w:r>
    </w:p>
    <w:p w14:paraId="02175AEE" w14:textId="77777777" w:rsidR="00E61978" w:rsidRPr="00282A73" w:rsidRDefault="00E61978" w:rsidP="00E61978">
      <w:pPr>
        <w:jc w:val="both"/>
        <w:rPr>
          <w:sz w:val="20"/>
          <w:szCs w:val="20"/>
          <w:lang w:val="en-US"/>
        </w:rPr>
      </w:pPr>
      <w:proofErr w:type="spellStart"/>
      <w:r w:rsidRPr="00282A73">
        <w:rPr>
          <w:i/>
          <w:lang w:val="en-US"/>
        </w:rPr>
        <w:t>DS</w:t>
      </w:r>
      <w:r w:rsidRPr="00282A73">
        <w:rPr>
          <w:i/>
          <w:vertAlign w:val="subscript"/>
          <w:lang w:val="en-US"/>
        </w:rPr>
        <w:t>out</w:t>
      </w:r>
      <w:proofErr w:type="spellEnd"/>
      <w:r w:rsidRPr="00282A73">
        <w:rPr>
          <w:lang w:val="en-US"/>
        </w:rPr>
        <w:t xml:space="preserve"> = </w:t>
      </w:r>
      <w:proofErr w:type="gramStart"/>
      <w:r w:rsidRPr="00282A73">
        <w:rPr>
          <w:lang w:val="en-US"/>
        </w:rPr>
        <w:t>SELECT(</w:t>
      </w:r>
      <w:proofErr w:type="gramEnd"/>
      <w:r w:rsidRPr="00282A73">
        <w:rPr>
          <w:i/>
          <w:lang w:val="en-US"/>
        </w:rPr>
        <w:t>p</w:t>
      </w:r>
      <w:r w:rsidRPr="00282A73">
        <w:rPr>
          <w:i/>
          <w:vertAlign w:val="subscript"/>
          <w:lang w:val="en-US"/>
        </w:rPr>
        <w:t xml:space="preserve">m </w:t>
      </w:r>
      <w:r w:rsidRPr="00282A73">
        <w:rPr>
          <w:lang w:val="en-US"/>
        </w:rPr>
        <w:t xml:space="preserve">; region: </w:t>
      </w:r>
      <w:proofErr w:type="spellStart"/>
      <w:r w:rsidRPr="00282A73">
        <w:rPr>
          <w:i/>
          <w:lang w:val="en-US"/>
        </w:rPr>
        <w:t>p</w:t>
      </w:r>
      <w:r w:rsidRPr="00282A73">
        <w:rPr>
          <w:i/>
          <w:vertAlign w:val="subscript"/>
          <w:lang w:val="en-US"/>
        </w:rPr>
        <w:t>r</w:t>
      </w:r>
      <w:proofErr w:type="spellEnd"/>
      <w:r w:rsidRPr="00282A73">
        <w:rPr>
          <w:i/>
          <w:vertAlign w:val="subscript"/>
          <w:lang w:val="en-US"/>
        </w:rPr>
        <w:t xml:space="preserve"> </w:t>
      </w:r>
      <w:r w:rsidRPr="00282A73">
        <w:rPr>
          <w:lang w:val="en-US"/>
        </w:rPr>
        <w:t xml:space="preserve">; </w:t>
      </w:r>
      <w:proofErr w:type="spellStart"/>
      <w:r w:rsidRPr="00282A73">
        <w:rPr>
          <w:lang w:val="en-US"/>
        </w:rPr>
        <w:t>semijoin</w:t>
      </w:r>
      <w:proofErr w:type="spellEnd"/>
      <w:r w:rsidRPr="00282A73">
        <w:rPr>
          <w:lang w:val="en-US"/>
        </w:rPr>
        <w:t xml:space="preserve">: </w:t>
      </w:r>
      <w:proofErr w:type="spellStart"/>
      <w:r w:rsidRPr="00282A73">
        <w:rPr>
          <w:i/>
          <w:lang w:val="en-US"/>
        </w:rPr>
        <w:t>p</w:t>
      </w:r>
      <w:r w:rsidRPr="00282A73">
        <w:rPr>
          <w:i/>
          <w:vertAlign w:val="subscript"/>
          <w:lang w:val="en-US"/>
        </w:rPr>
        <w:t>sj</w:t>
      </w:r>
      <w:proofErr w:type="spellEnd"/>
      <w:r w:rsidRPr="00282A73">
        <w:rPr>
          <w:lang w:val="en-US"/>
        </w:rPr>
        <w:t>(</w:t>
      </w:r>
      <w:proofErr w:type="spellStart"/>
      <w:r w:rsidRPr="00282A73">
        <w:rPr>
          <w:i/>
          <w:lang w:val="en-US"/>
        </w:rPr>
        <w:t>DS</w:t>
      </w:r>
      <w:r w:rsidRPr="00282A73">
        <w:rPr>
          <w:i/>
          <w:vertAlign w:val="subscript"/>
          <w:lang w:val="en-US"/>
        </w:rPr>
        <w:t>ext</w:t>
      </w:r>
      <w:proofErr w:type="spellEnd"/>
      <w:r w:rsidRPr="00282A73">
        <w:rPr>
          <w:lang w:val="en-US"/>
        </w:rPr>
        <w:t xml:space="preserve">)) </w:t>
      </w:r>
      <w:proofErr w:type="spellStart"/>
      <w:r w:rsidRPr="00282A73">
        <w:rPr>
          <w:i/>
          <w:lang w:val="en-US"/>
        </w:rPr>
        <w:t>DS</w:t>
      </w:r>
      <w:r w:rsidRPr="00282A73">
        <w:rPr>
          <w:i/>
          <w:vertAlign w:val="subscript"/>
          <w:lang w:val="en-US"/>
        </w:rPr>
        <w:t>in</w:t>
      </w:r>
      <w:proofErr w:type="spellEnd"/>
      <w:r w:rsidRPr="00282A73">
        <w:rPr>
          <w:i/>
          <w:vertAlign w:val="subscript"/>
          <w:lang w:val="en-US"/>
        </w:rPr>
        <w:t xml:space="preserve"> </w:t>
      </w:r>
      <w:r w:rsidRPr="00282A73">
        <w:rPr>
          <w:sz w:val="20"/>
          <w:szCs w:val="20"/>
          <w:lang w:val="en-US"/>
        </w:rPr>
        <w:t>;</w:t>
      </w:r>
    </w:p>
    <w:p w14:paraId="550809DE" w14:textId="77777777" w:rsidR="00E61978" w:rsidRDefault="00E61978" w:rsidP="00E61978">
      <w:pPr>
        <w:jc w:val="both"/>
      </w:pPr>
      <w:proofErr w:type="spellStart"/>
      <w:r>
        <w:t>where</w:t>
      </w:r>
      <w:proofErr w:type="spellEnd"/>
      <w:r>
        <w:t>:</w:t>
      </w:r>
    </w:p>
    <w:p w14:paraId="306F6657" w14:textId="77777777" w:rsidR="00E61978" w:rsidRPr="00282A73" w:rsidRDefault="00E61978" w:rsidP="00E61978">
      <w:pPr>
        <w:numPr>
          <w:ilvl w:val="0"/>
          <w:numId w:val="6"/>
        </w:numPr>
        <w:contextualSpacing/>
        <w:jc w:val="both"/>
        <w:rPr>
          <w:lang w:val="en-US"/>
        </w:rPr>
      </w:pPr>
      <w:proofErr w:type="spellStart"/>
      <w:r w:rsidRPr="00282A73">
        <w:rPr>
          <w:i/>
          <w:lang w:val="en-US"/>
        </w:rPr>
        <w:t>DS</w:t>
      </w:r>
      <w:r w:rsidRPr="00282A73">
        <w:rPr>
          <w:i/>
          <w:vertAlign w:val="subscript"/>
          <w:lang w:val="en-US"/>
        </w:rPr>
        <w:t>in</w:t>
      </w:r>
      <w:proofErr w:type="spellEnd"/>
      <w:r w:rsidRPr="00282A73">
        <w:rPr>
          <w:i/>
          <w:lang w:val="en-US"/>
        </w:rPr>
        <w:t xml:space="preserve"> </w:t>
      </w:r>
      <w:r w:rsidRPr="00282A73">
        <w:rPr>
          <w:lang w:val="en-US"/>
        </w:rPr>
        <w:t>is the input dataset;</w:t>
      </w:r>
    </w:p>
    <w:p w14:paraId="3CB5D62C" w14:textId="77777777" w:rsidR="00E61978" w:rsidRPr="00282A73" w:rsidRDefault="00E61978" w:rsidP="00E61978">
      <w:pPr>
        <w:numPr>
          <w:ilvl w:val="0"/>
          <w:numId w:val="6"/>
        </w:numPr>
        <w:contextualSpacing/>
        <w:jc w:val="both"/>
        <w:rPr>
          <w:lang w:val="en-US"/>
        </w:rPr>
      </w:pPr>
      <w:proofErr w:type="spellStart"/>
      <w:r w:rsidRPr="00282A73">
        <w:rPr>
          <w:i/>
          <w:lang w:val="en-US"/>
        </w:rPr>
        <w:t>DS</w:t>
      </w:r>
      <w:r w:rsidRPr="00282A73">
        <w:rPr>
          <w:i/>
          <w:vertAlign w:val="subscript"/>
          <w:lang w:val="en-US"/>
        </w:rPr>
        <w:t>out</w:t>
      </w:r>
      <w:proofErr w:type="spellEnd"/>
      <w:r w:rsidRPr="00282A73">
        <w:rPr>
          <w:i/>
          <w:vertAlign w:val="subscript"/>
          <w:lang w:val="en-US"/>
        </w:rPr>
        <w:t xml:space="preserve"> </w:t>
      </w:r>
      <w:r w:rsidRPr="00282A73">
        <w:rPr>
          <w:lang w:val="en-US"/>
        </w:rPr>
        <w:t>is the resulting output dataset;</w:t>
      </w:r>
    </w:p>
    <w:p w14:paraId="26E6232A" w14:textId="77777777" w:rsidR="00E61978" w:rsidRPr="00282A73" w:rsidRDefault="00E61978" w:rsidP="00E61978">
      <w:pPr>
        <w:numPr>
          <w:ilvl w:val="0"/>
          <w:numId w:val="6"/>
        </w:numPr>
        <w:contextualSpacing/>
        <w:jc w:val="both"/>
        <w:rPr>
          <w:lang w:val="en-US"/>
        </w:rPr>
      </w:pPr>
      <w:r w:rsidRPr="00282A73">
        <w:rPr>
          <w:i/>
          <w:lang w:val="en-US"/>
        </w:rPr>
        <w:t>p</w:t>
      </w:r>
      <w:r w:rsidRPr="00282A73">
        <w:rPr>
          <w:i/>
          <w:vertAlign w:val="subscript"/>
          <w:lang w:val="en-US"/>
        </w:rPr>
        <w:t>m</w:t>
      </w:r>
      <w:r w:rsidRPr="00282A73">
        <w:rPr>
          <w:lang w:val="en-US"/>
        </w:rPr>
        <w:t xml:space="preserve"> is a logical predicate on metadata;</w:t>
      </w:r>
    </w:p>
    <w:p w14:paraId="65DFB92E" w14:textId="77777777" w:rsidR="00E61978" w:rsidRPr="00282A73" w:rsidRDefault="00E61978" w:rsidP="00E61978">
      <w:pPr>
        <w:numPr>
          <w:ilvl w:val="0"/>
          <w:numId w:val="6"/>
        </w:numPr>
        <w:contextualSpacing/>
        <w:jc w:val="both"/>
        <w:rPr>
          <w:lang w:val="en-US"/>
        </w:rPr>
      </w:pPr>
      <w:proofErr w:type="spellStart"/>
      <w:r w:rsidRPr="00282A73">
        <w:rPr>
          <w:i/>
          <w:lang w:val="en-US"/>
        </w:rPr>
        <w:t>p</w:t>
      </w:r>
      <w:r w:rsidRPr="00282A73">
        <w:rPr>
          <w:i/>
          <w:vertAlign w:val="subscript"/>
          <w:lang w:val="en-US"/>
        </w:rPr>
        <w:t>r</w:t>
      </w:r>
      <w:proofErr w:type="spellEnd"/>
      <w:r w:rsidRPr="00282A73">
        <w:rPr>
          <w:lang w:val="en-US"/>
        </w:rPr>
        <w:t xml:space="preserve"> is a logical predicate on genomic regions within each sample in </w:t>
      </w:r>
      <w:proofErr w:type="spellStart"/>
      <w:r w:rsidRPr="00282A73">
        <w:rPr>
          <w:i/>
          <w:lang w:val="en-US"/>
        </w:rPr>
        <w:t>DS</w:t>
      </w:r>
      <w:r w:rsidRPr="00282A73">
        <w:rPr>
          <w:i/>
          <w:vertAlign w:val="subscript"/>
          <w:lang w:val="en-US"/>
        </w:rPr>
        <w:t>in</w:t>
      </w:r>
      <w:proofErr w:type="spellEnd"/>
      <w:r w:rsidRPr="00282A73">
        <w:rPr>
          <w:lang w:val="en-US"/>
        </w:rPr>
        <w:t>;</w:t>
      </w:r>
    </w:p>
    <w:p w14:paraId="52CFF905" w14:textId="77777777" w:rsidR="00E61978" w:rsidRPr="00282A73" w:rsidRDefault="00E61978" w:rsidP="00E61978">
      <w:pPr>
        <w:numPr>
          <w:ilvl w:val="0"/>
          <w:numId w:val="6"/>
        </w:numPr>
        <w:contextualSpacing/>
        <w:jc w:val="both"/>
        <w:rPr>
          <w:lang w:val="en-US"/>
        </w:rPr>
      </w:pPr>
      <w:proofErr w:type="spellStart"/>
      <w:proofErr w:type="gramStart"/>
      <w:r w:rsidRPr="00282A73">
        <w:rPr>
          <w:i/>
          <w:lang w:val="en-US"/>
        </w:rPr>
        <w:t>p</w:t>
      </w:r>
      <w:r w:rsidRPr="00282A73">
        <w:rPr>
          <w:i/>
          <w:vertAlign w:val="subscript"/>
          <w:lang w:val="en-US"/>
        </w:rPr>
        <w:t>sj</w:t>
      </w:r>
      <w:proofErr w:type="spellEnd"/>
      <w:r w:rsidRPr="00282A73">
        <w:rPr>
          <w:lang w:val="en-US"/>
        </w:rPr>
        <w:t>(</w:t>
      </w:r>
      <w:proofErr w:type="spellStart"/>
      <w:proofErr w:type="gramEnd"/>
      <w:r w:rsidRPr="00282A73">
        <w:rPr>
          <w:i/>
          <w:lang w:val="en-US"/>
        </w:rPr>
        <w:t>DS</w:t>
      </w:r>
      <w:r w:rsidRPr="00282A73">
        <w:rPr>
          <w:i/>
          <w:vertAlign w:val="subscript"/>
          <w:lang w:val="en-US"/>
        </w:rPr>
        <w:t>ext</w:t>
      </w:r>
      <w:proofErr w:type="spellEnd"/>
      <w:r w:rsidRPr="00282A73">
        <w:rPr>
          <w:lang w:val="en-US"/>
        </w:rPr>
        <w:t xml:space="preserve">) is a semi-join predicate, with form: </w:t>
      </w:r>
      <w:r w:rsidRPr="00282A73">
        <w:rPr>
          <w:i/>
          <w:lang w:val="en-US"/>
        </w:rPr>
        <w:t>attr</w:t>
      </w:r>
      <w:r w:rsidRPr="00282A73">
        <w:rPr>
          <w:i/>
          <w:vertAlign w:val="subscript"/>
          <w:lang w:val="en-US"/>
        </w:rPr>
        <w:t>1</w:t>
      </w:r>
      <w:r w:rsidRPr="00282A73">
        <w:rPr>
          <w:lang w:val="en-US"/>
        </w:rPr>
        <w:t xml:space="preserve">, </w:t>
      </w:r>
      <w:r w:rsidRPr="00282A73">
        <w:rPr>
          <w:i/>
          <w:lang w:val="en-US"/>
        </w:rPr>
        <w:t>attr</w:t>
      </w:r>
      <w:r w:rsidRPr="00282A73">
        <w:rPr>
          <w:vertAlign w:val="subscript"/>
          <w:lang w:val="en-US"/>
        </w:rPr>
        <w:t>2</w:t>
      </w:r>
      <w:r w:rsidRPr="00282A73">
        <w:rPr>
          <w:lang w:val="en-US"/>
        </w:rPr>
        <w:t xml:space="preserve">, ..., </w:t>
      </w:r>
      <w:proofErr w:type="spellStart"/>
      <w:r w:rsidRPr="00282A73">
        <w:rPr>
          <w:i/>
          <w:lang w:val="en-US"/>
        </w:rPr>
        <w:t>attr</w:t>
      </w:r>
      <w:r w:rsidRPr="00282A73">
        <w:rPr>
          <w:vertAlign w:val="subscript"/>
          <w:lang w:val="en-US"/>
        </w:rPr>
        <w:t>N</w:t>
      </w:r>
      <w:proofErr w:type="spellEnd"/>
      <w:r w:rsidRPr="00282A73">
        <w:rPr>
          <w:lang w:val="en-US"/>
        </w:rPr>
        <w:t xml:space="preserve"> </w:t>
      </w:r>
      <w:r w:rsidRPr="00282A73">
        <w:rPr>
          <w:b/>
          <w:i/>
          <w:lang w:val="en-US"/>
        </w:rPr>
        <w:t xml:space="preserve">IN </w:t>
      </w:r>
      <w:r w:rsidRPr="00282A73">
        <w:rPr>
          <w:lang w:val="en-US"/>
        </w:rPr>
        <w:t xml:space="preserve">(or </w:t>
      </w:r>
      <w:r w:rsidRPr="00A521C9">
        <w:rPr>
          <w:b/>
          <w:i/>
          <w:lang w:val="en-US"/>
        </w:rPr>
        <w:t>NOT</w:t>
      </w:r>
      <w:r w:rsidRPr="00282A73">
        <w:rPr>
          <w:i/>
          <w:lang w:val="en-US"/>
        </w:rPr>
        <w:t xml:space="preserve"> </w:t>
      </w:r>
      <w:r w:rsidRPr="00282A73">
        <w:rPr>
          <w:b/>
          <w:i/>
          <w:lang w:val="en-US"/>
        </w:rPr>
        <w:t>IN</w:t>
      </w:r>
      <w:r w:rsidRPr="00282A73">
        <w:rPr>
          <w:lang w:val="en-US"/>
        </w:rPr>
        <w:t>)</w:t>
      </w:r>
      <w:r w:rsidRPr="00282A73">
        <w:rPr>
          <w:i/>
          <w:lang w:val="en-US"/>
        </w:rPr>
        <w:t xml:space="preserve"> </w:t>
      </w:r>
      <w:proofErr w:type="spellStart"/>
      <w:r w:rsidRPr="00282A73">
        <w:rPr>
          <w:i/>
          <w:lang w:val="en-US"/>
        </w:rPr>
        <w:t>DS</w:t>
      </w:r>
      <w:r w:rsidRPr="00282A73">
        <w:rPr>
          <w:i/>
          <w:vertAlign w:val="subscript"/>
          <w:lang w:val="en-US"/>
        </w:rPr>
        <w:t>ext</w:t>
      </w:r>
      <w:proofErr w:type="spellEnd"/>
      <w:r>
        <w:rPr>
          <w:lang w:val="en-US"/>
        </w:rPr>
        <w:t xml:space="preserve">, where </w:t>
      </w:r>
      <w:proofErr w:type="spellStart"/>
      <w:r w:rsidRPr="00282A73">
        <w:rPr>
          <w:i/>
          <w:lang w:val="en-US"/>
        </w:rPr>
        <w:t>DS</w:t>
      </w:r>
      <w:r w:rsidRPr="00282A73">
        <w:rPr>
          <w:i/>
          <w:vertAlign w:val="subscript"/>
          <w:lang w:val="en-US"/>
        </w:rPr>
        <w:t>ext</w:t>
      </w:r>
      <w:proofErr w:type="spellEnd"/>
      <w:r>
        <w:rPr>
          <w:lang w:val="en-US"/>
        </w:rPr>
        <w:t xml:space="preserve"> is another dataset previously created.</w:t>
      </w:r>
    </w:p>
    <w:p w14:paraId="0F911075" w14:textId="77777777" w:rsidR="00E61978" w:rsidRPr="00282A73" w:rsidRDefault="00E61978" w:rsidP="00E61978">
      <w:pPr>
        <w:jc w:val="both"/>
        <w:rPr>
          <w:lang w:val="en-US"/>
        </w:rPr>
      </w:pPr>
    </w:p>
    <w:p w14:paraId="4B311199" w14:textId="77777777" w:rsidR="00E61978" w:rsidRPr="00282A73" w:rsidRDefault="00E61978" w:rsidP="00E61978">
      <w:pPr>
        <w:jc w:val="both"/>
        <w:rPr>
          <w:lang w:val="en-US"/>
        </w:rPr>
      </w:pPr>
      <w:r w:rsidRPr="00282A73">
        <w:rPr>
          <w:lang w:val="en-US"/>
        </w:rPr>
        <w:t>This operation (hereafter called selection) can therefore be ba</w:t>
      </w:r>
      <w:r>
        <w:rPr>
          <w:lang w:val="en-US"/>
        </w:rPr>
        <w:t>sed on three kinds of criteria</w:t>
      </w:r>
      <w:r w:rsidRPr="00282A73">
        <w:rPr>
          <w:lang w:val="en-US"/>
        </w:rPr>
        <w:t>, of which at least one must be specified:</w:t>
      </w:r>
    </w:p>
    <w:p w14:paraId="347D0428" w14:textId="77777777" w:rsidR="00E61978" w:rsidRPr="00282A73" w:rsidRDefault="00E61978" w:rsidP="00E61978">
      <w:pPr>
        <w:numPr>
          <w:ilvl w:val="0"/>
          <w:numId w:val="28"/>
        </w:numPr>
        <w:contextualSpacing/>
        <w:jc w:val="both"/>
        <w:rPr>
          <w:lang w:val="en-US"/>
        </w:rPr>
      </w:pPr>
      <w:r w:rsidRPr="00282A73">
        <w:rPr>
          <w:lang w:val="en-US"/>
        </w:rPr>
        <w:t xml:space="preserve">Metadata predicates: selection based on the existence and values of certain metadata attributes in each sample. For instance, </w:t>
      </w:r>
      <w:proofErr w:type="spellStart"/>
      <w:r w:rsidRPr="00282A73">
        <w:rPr>
          <w:i/>
          <w:lang w:val="en-US"/>
        </w:rPr>
        <w:t>antibody_target</w:t>
      </w:r>
      <w:proofErr w:type="spellEnd"/>
      <w:r w:rsidRPr="00282A73">
        <w:rPr>
          <w:i/>
          <w:lang w:val="en-US"/>
        </w:rPr>
        <w:t xml:space="preserve"> == ‘POLR2A’ </w:t>
      </w:r>
      <w:r w:rsidRPr="00282A73">
        <w:rPr>
          <w:lang w:val="en-US"/>
        </w:rPr>
        <w:t>extract</w:t>
      </w:r>
      <w:r>
        <w:rPr>
          <w:lang w:val="en-US"/>
        </w:rPr>
        <w:t>s</w:t>
      </w:r>
      <w:r w:rsidRPr="00282A73">
        <w:rPr>
          <w:lang w:val="en-US"/>
        </w:rPr>
        <w:t xml:space="preserve"> only samples whose metadata contain the attribute </w:t>
      </w:r>
      <w:proofErr w:type="spellStart"/>
      <w:r w:rsidRPr="00282A73">
        <w:rPr>
          <w:i/>
          <w:lang w:val="en-US"/>
        </w:rPr>
        <w:t>antibody_target</w:t>
      </w:r>
      <w:proofErr w:type="spellEnd"/>
      <w:r w:rsidRPr="00282A73">
        <w:rPr>
          <w:lang w:val="en-US"/>
        </w:rPr>
        <w:t xml:space="preserve"> with associated value </w:t>
      </w:r>
      <w:r w:rsidRPr="00282A73">
        <w:rPr>
          <w:i/>
          <w:lang w:val="en-US"/>
        </w:rPr>
        <w:t>POLR2A</w:t>
      </w:r>
      <w:r w:rsidRPr="00282A73">
        <w:rPr>
          <w:lang w:val="en-US"/>
        </w:rPr>
        <w:t>. In predicates, attribute-value conditions can be composed using logical predicates AND, OR and NOT; in the latter case attribute-value conditions must be within parentheses, e.g.</w:t>
      </w:r>
      <w:r>
        <w:rPr>
          <w:lang w:val="en-US"/>
        </w:rPr>
        <w:t>,</w:t>
      </w:r>
      <w:r w:rsidRPr="00282A73">
        <w:rPr>
          <w:lang w:val="en-US"/>
        </w:rPr>
        <w:t xml:space="preserve"> </w:t>
      </w:r>
      <w:proofErr w:type="gramStart"/>
      <w:r>
        <w:rPr>
          <w:i/>
          <w:lang w:val="en-US"/>
        </w:rPr>
        <w:t>NOT(</w:t>
      </w:r>
      <w:proofErr w:type="spellStart"/>
      <w:proofErr w:type="gramEnd"/>
      <w:r>
        <w:rPr>
          <w:i/>
          <w:lang w:val="en-US"/>
        </w:rPr>
        <w:t>antibody_target</w:t>
      </w:r>
      <w:proofErr w:type="spellEnd"/>
      <w:r>
        <w:rPr>
          <w:i/>
          <w:lang w:val="en-US"/>
        </w:rPr>
        <w:t xml:space="preserve"> == ‘POLR2A’</w:t>
      </w:r>
      <w:r w:rsidRPr="00282A73">
        <w:rPr>
          <w:i/>
          <w:lang w:val="en-US"/>
        </w:rPr>
        <w:t>)</w:t>
      </w:r>
      <w:r w:rsidRPr="00282A73">
        <w:rPr>
          <w:lang w:val="en-US"/>
        </w:rPr>
        <w:t>;</w:t>
      </w:r>
    </w:p>
    <w:p w14:paraId="3B1549C0" w14:textId="77777777" w:rsidR="00E61978" w:rsidRPr="00C07A77" w:rsidRDefault="00E61978" w:rsidP="00E61978">
      <w:pPr>
        <w:numPr>
          <w:ilvl w:val="0"/>
          <w:numId w:val="28"/>
        </w:numPr>
        <w:contextualSpacing/>
        <w:jc w:val="both"/>
        <w:rPr>
          <w:lang w:val="en-US"/>
        </w:rPr>
      </w:pPr>
      <w:r w:rsidRPr="00C07A77">
        <w:rPr>
          <w:lang w:val="en-US"/>
        </w:rPr>
        <w:lastRenderedPageBreak/>
        <w:t>Region predicates: selection based on the characteristic</w:t>
      </w:r>
      <w:r>
        <w:rPr>
          <w:lang w:val="en-US"/>
        </w:rPr>
        <w:t>s</w:t>
      </w:r>
      <w:r w:rsidRPr="00C07A77">
        <w:rPr>
          <w:lang w:val="en-US"/>
        </w:rPr>
        <w:t xml:space="preserve"> of the genomic regions of each sample. For instance, </w:t>
      </w:r>
      <w:r w:rsidRPr="00C07A77">
        <w:rPr>
          <w:i/>
          <w:lang w:val="en-US"/>
        </w:rPr>
        <w:t xml:space="preserve">strand == </w:t>
      </w:r>
      <w:proofErr w:type="gramStart"/>
      <w:r w:rsidRPr="00C07A77">
        <w:rPr>
          <w:i/>
          <w:lang w:val="en-US"/>
        </w:rPr>
        <w:t>+</w:t>
      </w:r>
      <w:r w:rsidRPr="00C07A77">
        <w:rPr>
          <w:lang w:val="en-US"/>
        </w:rPr>
        <w:t xml:space="preserve"> </w:t>
      </w:r>
      <w:r>
        <w:rPr>
          <w:lang w:val="en-US"/>
        </w:rPr>
        <w:t xml:space="preserve"> </w:t>
      </w:r>
      <w:r w:rsidRPr="00C07A77">
        <w:rPr>
          <w:lang w:val="en-US"/>
        </w:rPr>
        <w:t>extract</w:t>
      </w:r>
      <w:r>
        <w:rPr>
          <w:lang w:val="en-US"/>
        </w:rPr>
        <w:t>s</w:t>
      </w:r>
      <w:proofErr w:type="gramEnd"/>
      <w:r w:rsidRPr="00C07A77">
        <w:rPr>
          <w:lang w:val="en-US"/>
        </w:rPr>
        <w:t xml:space="preserve"> only samples that include regions with </w:t>
      </w:r>
      <w:r w:rsidRPr="00C07A77">
        <w:rPr>
          <w:i/>
          <w:lang w:val="en-US"/>
        </w:rPr>
        <w:t>strand</w:t>
      </w:r>
      <w:r w:rsidRPr="00C07A77">
        <w:rPr>
          <w:lang w:val="en-US"/>
        </w:rPr>
        <w:t xml:space="preserve"> attribute (defined in the dataset schema) </w:t>
      </w:r>
      <w:r w:rsidRPr="00C07A77">
        <w:rPr>
          <w:i/>
          <w:lang w:val="en-US"/>
        </w:rPr>
        <w:t>equal</w:t>
      </w:r>
      <w:r w:rsidRPr="00C07A77">
        <w:rPr>
          <w:lang w:val="en-US"/>
        </w:rPr>
        <w:t xml:space="preserve"> to + and only those regions whose strand is </w:t>
      </w:r>
      <w:r w:rsidRPr="00C07A77">
        <w:rPr>
          <w:i/>
          <w:lang w:val="en-US"/>
        </w:rPr>
        <w:t>equal to +</w:t>
      </w:r>
      <w:r w:rsidRPr="00C07A77">
        <w:rPr>
          <w:lang w:val="en-US"/>
        </w:rPr>
        <w:t xml:space="preserve">. </w:t>
      </w:r>
      <w:r w:rsidRPr="00C07A77">
        <w:rPr>
          <w:rFonts w:eastAsia="Times New Roman"/>
          <w:color w:val="24292E"/>
          <w:shd w:val="clear" w:color="auto" w:fill="FFFFFF"/>
          <w:lang w:val="en-US" w:eastAsia="en-GB"/>
        </w:rPr>
        <w:t xml:space="preserve">Notice that the </w:t>
      </w:r>
      <w:r w:rsidRPr="008D7733">
        <w:rPr>
          <w:rFonts w:eastAsia="Times New Roman"/>
          <w:color w:val="24292E"/>
          <w:shd w:val="clear" w:color="auto" w:fill="FFFFFF"/>
          <w:lang w:val="en-GB" w:eastAsia="en-GB"/>
        </w:rPr>
        <w:t>use of metadata attributes in predicates on region attributes</w:t>
      </w:r>
      <w:r w:rsidRPr="00C07A77">
        <w:rPr>
          <w:rFonts w:eastAsia="Times New Roman"/>
          <w:color w:val="24292E"/>
          <w:shd w:val="clear" w:color="auto" w:fill="FFFFFF"/>
          <w:lang w:val="en-GB" w:eastAsia="en-GB"/>
        </w:rPr>
        <w:t xml:space="preserve"> is enabled.</w:t>
      </w:r>
      <w:r>
        <w:rPr>
          <w:rFonts w:eastAsia="Times New Roman"/>
          <w:color w:val="24292E"/>
          <w:shd w:val="clear" w:color="auto" w:fill="FFFFFF"/>
          <w:lang w:val="en-GB" w:eastAsia="en-GB"/>
        </w:rPr>
        <w:t xml:space="preserve"> For instance, a condition such as </w:t>
      </w:r>
      <w:proofErr w:type="spellStart"/>
      <w:r w:rsidRPr="003F0392">
        <w:rPr>
          <w:rFonts w:eastAsia="Times New Roman"/>
          <w:i/>
          <w:color w:val="24292E"/>
          <w:shd w:val="clear" w:color="auto" w:fill="FFFFFF"/>
          <w:lang w:val="en-GB" w:eastAsia="en-GB"/>
        </w:rPr>
        <w:t>AccIndex</w:t>
      </w:r>
      <w:proofErr w:type="spellEnd"/>
      <w:r w:rsidRPr="003F0392">
        <w:rPr>
          <w:rFonts w:eastAsia="Times New Roman"/>
          <w:i/>
          <w:color w:val="24292E"/>
          <w:shd w:val="clear" w:color="auto" w:fill="FFFFFF"/>
          <w:lang w:val="en-GB" w:eastAsia="en-GB"/>
        </w:rPr>
        <w:t xml:space="preserve"> == </w:t>
      </w:r>
      <w:proofErr w:type="gramStart"/>
      <w:r w:rsidRPr="003F0392">
        <w:rPr>
          <w:rFonts w:eastAsia="Times New Roman"/>
          <w:i/>
          <w:color w:val="24292E"/>
          <w:shd w:val="clear" w:color="auto" w:fill="FFFFFF"/>
          <w:lang w:val="en-GB" w:eastAsia="en-GB"/>
        </w:rPr>
        <w:t>META(</w:t>
      </w:r>
      <w:proofErr w:type="spellStart"/>
      <w:proofErr w:type="gramEnd"/>
      <w:r w:rsidRPr="003F0392">
        <w:rPr>
          <w:rFonts w:eastAsia="Times New Roman"/>
          <w:i/>
          <w:color w:val="24292E"/>
          <w:shd w:val="clear" w:color="auto" w:fill="FFFFFF"/>
          <w:lang w:val="en-GB" w:eastAsia="en-GB"/>
        </w:rPr>
        <w:t>maxCount</w:t>
      </w:r>
      <w:proofErr w:type="spellEnd"/>
      <w:r w:rsidRPr="003F0392">
        <w:rPr>
          <w:rFonts w:eastAsia="Times New Roman"/>
          <w:i/>
          <w:color w:val="24292E"/>
          <w:shd w:val="clear" w:color="auto" w:fill="FFFFFF"/>
          <w:lang w:val="en-GB" w:eastAsia="en-GB"/>
        </w:rPr>
        <w:t>)</w:t>
      </w:r>
      <w:r>
        <w:rPr>
          <w:rFonts w:eastAsia="Times New Roman"/>
          <w:color w:val="24292E"/>
          <w:shd w:val="clear" w:color="auto" w:fill="FFFFFF"/>
          <w:lang w:val="en-GB" w:eastAsia="en-GB"/>
        </w:rPr>
        <w:t xml:space="preserve"> can be used, where </w:t>
      </w:r>
      <w:proofErr w:type="spellStart"/>
      <w:r>
        <w:rPr>
          <w:rFonts w:eastAsia="Times New Roman"/>
          <w:color w:val="24292E"/>
          <w:shd w:val="clear" w:color="auto" w:fill="FFFFFF"/>
          <w:lang w:val="en-GB" w:eastAsia="en-GB"/>
        </w:rPr>
        <w:t>AccIndex</w:t>
      </w:r>
      <w:proofErr w:type="spellEnd"/>
      <w:r>
        <w:rPr>
          <w:rFonts w:eastAsia="Times New Roman"/>
          <w:color w:val="24292E"/>
          <w:shd w:val="clear" w:color="auto" w:fill="FFFFFF"/>
          <w:lang w:val="en-GB" w:eastAsia="en-GB"/>
        </w:rPr>
        <w:t xml:space="preserve"> is a region attribute and </w:t>
      </w:r>
      <w:proofErr w:type="spellStart"/>
      <w:r>
        <w:rPr>
          <w:rFonts w:eastAsia="Times New Roman"/>
          <w:color w:val="24292E"/>
          <w:shd w:val="clear" w:color="auto" w:fill="FFFFFF"/>
          <w:lang w:val="en-GB" w:eastAsia="en-GB"/>
        </w:rPr>
        <w:t>maxCount</w:t>
      </w:r>
      <w:proofErr w:type="spellEnd"/>
      <w:r>
        <w:rPr>
          <w:rFonts w:eastAsia="Times New Roman"/>
          <w:color w:val="24292E"/>
          <w:shd w:val="clear" w:color="auto" w:fill="FFFFFF"/>
          <w:lang w:val="en-GB" w:eastAsia="en-GB"/>
        </w:rPr>
        <w:t xml:space="preserve"> is a metadata attribute;</w:t>
      </w:r>
    </w:p>
    <w:p w14:paraId="3ABB0EB6" w14:textId="77777777" w:rsidR="00E61978" w:rsidRPr="00A521C9" w:rsidRDefault="00E61978" w:rsidP="00E61978">
      <w:pPr>
        <w:numPr>
          <w:ilvl w:val="0"/>
          <w:numId w:val="28"/>
        </w:numPr>
        <w:contextualSpacing/>
        <w:jc w:val="both"/>
        <w:rPr>
          <w:lang w:val="en-GB"/>
        </w:rPr>
      </w:pPr>
      <w:r w:rsidRPr="00282A73">
        <w:rPr>
          <w:lang w:val="en-US"/>
        </w:rPr>
        <w:t xml:space="preserve">Semi-join clauses: selection based on the existence of certain metadata attributes and the matching of their values with those associated with at least one sample in an external dataset </w:t>
      </w:r>
      <w:proofErr w:type="spellStart"/>
      <w:r w:rsidRPr="00282A73">
        <w:rPr>
          <w:i/>
          <w:lang w:val="en-US"/>
        </w:rPr>
        <w:t>DS</w:t>
      </w:r>
      <w:r w:rsidRPr="00282A73">
        <w:rPr>
          <w:i/>
          <w:vertAlign w:val="subscript"/>
          <w:lang w:val="en-US"/>
        </w:rPr>
        <w:t>ext</w:t>
      </w:r>
      <w:proofErr w:type="spellEnd"/>
      <w:r w:rsidRPr="00282A73">
        <w:rPr>
          <w:lang w:val="en-US"/>
        </w:rPr>
        <w:t xml:space="preserve">. In particular, a semi-join predicate in the form </w:t>
      </w:r>
      <w:r w:rsidRPr="00282A73">
        <w:rPr>
          <w:i/>
          <w:lang w:val="en-US"/>
        </w:rPr>
        <w:t>a</w:t>
      </w:r>
      <w:r w:rsidRPr="00282A73">
        <w:rPr>
          <w:i/>
          <w:vertAlign w:val="subscript"/>
          <w:lang w:val="en-US"/>
        </w:rPr>
        <w:t>1</w:t>
      </w:r>
      <w:r w:rsidRPr="00282A73">
        <w:rPr>
          <w:lang w:val="en-US"/>
        </w:rPr>
        <w:t xml:space="preserve">, </w:t>
      </w:r>
      <w:r w:rsidRPr="00282A73">
        <w:rPr>
          <w:i/>
          <w:lang w:val="en-US"/>
        </w:rPr>
        <w:t>a</w:t>
      </w:r>
      <w:r w:rsidRPr="00282A73">
        <w:rPr>
          <w:i/>
          <w:vertAlign w:val="subscript"/>
          <w:lang w:val="en-US"/>
        </w:rPr>
        <w:t>2</w:t>
      </w:r>
      <w:r w:rsidRPr="00282A73">
        <w:rPr>
          <w:lang w:val="en-US"/>
        </w:rPr>
        <w:t xml:space="preserve">,. .., </w:t>
      </w:r>
      <w:proofErr w:type="spellStart"/>
      <w:r w:rsidRPr="00282A73">
        <w:rPr>
          <w:i/>
          <w:lang w:val="en-US"/>
        </w:rPr>
        <w:t>a</w:t>
      </w:r>
      <w:r w:rsidRPr="00282A73">
        <w:rPr>
          <w:i/>
          <w:vertAlign w:val="subscript"/>
          <w:lang w:val="en-US"/>
        </w:rPr>
        <w:t>N</w:t>
      </w:r>
      <w:proofErr w:type="spellEnd"/>
      <w:r w:rsidRPr="00282A73">
        <w:rPr>
          <w:lang w:val="en-US"/>
        </w:rPr>
        <w:t xml:space="preserve"> IN </w:t>
      </w:r>
      <w:proofErr w:type="spellStart"/>
      <w:r w:rsidRPr="00282A73">
        <w:rPr>
          <w:i/>
          <w:lang w:val="en-US"/>
        </w:rPr>
        <w:t>DS</w:t>
      </w:r>
      <w:r w:rsidRPr="00282A73">
        <w:rPr>
          <w:i/>
          <w:vertAlign w:val="subscript"/>
          <w:lang w:val="en-US"/>
        </w:rPr>
        <w:t>ext</w:t>
      </w:r>
      <w:proofErr w:type="spellEnd"/>
      <w:r w:rsidRPr="00282A73">
        <w:rPr>
          <w:lang w:val="en-US"/>
        </w:rPr>
        <w:t xml:space="preserve"> is true for a given sample</w:t>
      </w:r>
      <w:r w:rsidRPr="00282A73">
        <w:rPr>
          <w:i/>
          <w:vertAlign w:val="superscript"/>
          <w:lang w:val="en-US"/>
        </w:rPr>
        <w:t xml:space="preserve"> </w:t>
      </w:r>
      <w:r w:rsidRPr="00282A73">
        <w:rPr>
          <w:i/>
          <w:lang w:val="en-US"/>
        </w:rPr>
        <w:t>s</w:t>
      </w:r>
      <w:r w:rsidRPr="00282A73">
        <w:rPr>
          <w:i/>
          <w:vertAlign w:val="superscript"/>
          <w:lang w:val="en-US"/>
        </w:rPr>
        <w:t>k</w:t>
      </w:r>
      <w:r w:rsidRPr="00282A73">
        <w:rPr>
          <w:i/>
          <w:vertAlign w:val="subscript"/>
          <w:lang w:val="en-US"/>
        </w:rPr>
        <w:t>in</w:t>
      </w:r>
      <w:r w:rsidRPr="00282A73">
        <w:rPr>
          <w:lang w:val="en-US"/>
        </w:rPr>
        <w:t xml:space="preserve"> of </w:t>
      </w:r>
      <w:proofErr w:type="spellStart"/>
      <w:r w:rsidRPr="00282A73">
        <w:rPr>
          <w:i/>
          <w:lang w:val="en-US"/>
        </w:rPr>
        <w:t>DS</w:t>
      </w:r>
      <w:r w:rsidRPr="00282A73">
        <w:rPr>
          <w:i/>
          <w:vertAlign w:val="subscript"/>
          <w:lang w:val="en-US"/>
        </w:rPr>
        <w:t>in</w:t>
      </w:r>
      <w:proofErr w:type="spellEnd"/>
      <w:r w:rsidRPr="00282A73">
        <w:rPr>
          <w:lang w:val="en-US"/>
        </w:rPr>
        <w:t xml:space="preserve"> if and only if there exists at least one sample in dataset </w:t>
      </w:r>
      <w:proofErr w:type="spellStart"/>
      <w:r w:rsidRPr="00282A73">
        <w:rPr>
          <w:i/>
          <w:lang w:val="en-US"/>
        </w:rPr>
        <w:t>DS</w:t>
      </w:r>
      <w:r w:rsidRPr="00282A73">
        <w:rPr>
          <w:i/>
          <w:vertAlign w:val="subscript"/>
          <w:lang w:val="en-US"/>
        </w:rPr>
        <w:t>ext</w:t>
      </w:r>
      <w:proofErr w:type="spellEnd"/>
      <w:r w:rsidRPr="00282A73">
        <w:rPr>
          <w:lang w:val="en-US"/>
        </w:rPr>
        <w:t xml:space="preserve"> with metadata attributes named </w:t>
      </w:r>
      <w:r w:rsidRPr="00282A73">
        <w:rPr>
          <w:i/>
          <w:lang w:val="en-US"/>
        </w:rPr>
        <w:t>a</w:t>
      </w:r>
      <w:r w:rsidRPr="00282A73">
        <w:rPr>
          <w:i/>
          <w:vertAlign w:val="subscript"/>
          <w:lang w:val="en-US"/>
        </w:rPr>
        <w:t>1</w:t>
      </w:r>
      <w:r w:rsidRPr="00282A73">
        <w:rPr>
          <w:lang w:val="en-US"/>
        </w:rPr>
        <w:t xml:space="preserve">, </w:t>
      </w:r>
      <w:r w:rsidRPr="00282A73">
        <w:rPr>
          <w:i/>
          <w:lang w:val="en-US"/>
        </w:rPr>
        <w:t>a</w:t>
      </w:r>
      <w:r w:rsidRPr="00282A73">
        <w:rPr>
          <w:i/>
          <w:vertAlign w:val="subscript"/>
          <w:lang w:val="en-US"/>
        </w:rPr>
        <w:t>2</w:t>
      </w:r>
      <w:r w:rsidRPr="00282A73">
        <w:rPr>
          <w:lang w:val="en-US"/>
        </w:rPr>
        <w:t xml:space="preserve">,. .., </w:t>
      </w:r>
      <w:proofErr w:type="spellStart"/>
      <w:r w:rsidRPr="00282A73">
        <w:rPr>
          <w:i/>
          <w:lang w:val="en-US"/>
        </w:rPr>
        <w:t>a</w:t>
      </w:r>
      <w:r w:rsidRPr="00282A73">
        <w:rPr>
          <w:i/>
          <w:vertAlign w:val="subscript"/>
          <w:lang w:val="en-US"/>
        </w:rPr>
        <w:t>N</w:t>
      </w:r>
      <w:proofErr w:type="spellEnd"/>
      <w:r w:rsidRPr="00282A73">
        <w:rPr>
          <w:lang w:val="en-US"/>
        </w:rPr>
        <w:t xml:space="preserve"> and these attributes of </w:t>
      </w:r>
      <w:proofErr w:type="spellStart"/>
      <w:r w:rsidRPr="00282A73">
        <w:rPr>
          <w:i/>
          <w:lang w:val="en-US"/>
        </w:rPr>
        <w:t>DS</w:t>
      </w:r>
      <w:r w:rsidRPr="00282A73">
        <w:rPr>
          <w:i/>
          <w:vertAlign w:val="subscript"/>
          <w:lang w:val="en-US"/>
        </w:rPr>
        <w:t>ext</w:t>
      </w:r>
      <w:proofErr w:type="spellEnd"/>
      <w:r w:rsidRPr="00282A73">
        <w:rPr>
          <w:i/>
          <w:lang w:val="en-US"/>
        </w:rPr>
        <w:t xml:space="preserve"> </w:t>
      </w:r>
      <w:r>
        <w:rPr>
          <w:lang w:val="en-US"/>
        </w:rPr>
        <w:t>have</w:t>
      </w:r>
      <w:r w:rsidRPr="00282A73">
        <w:rPr>
          <w:lang w:val="en-US"/>
        </w:rPr>
        <w:t xml:space="preserve"> at least one value in common with the same attributes </w:t>
      </w:r>
      <w:r w:rsidRPr="00282A73">
        <w:rPr>
          <w:i/>
          <w:lang w:val="en-US"/>
        </w:rPr>
        <w:t>a</w:t>
      </w:r>
      <w:r w:rsidRPr="00282A73">
        <w:rPr>
          <w:i/>
          <w:vertAlign w:val="subscript"/>
          <w:lang w:val="en-US"/>
        </w:rPr>
        <w:t>1</w:t>
      </w:r>
      <w:r w:rsidRPr="00282A73">
        <w:rPr>
          <w:lang w:val="en-US"/>
        </w:rPr>
        <w:t xml:space="preserve">, </w:t>
      </w:r>
      <w:r w:rsidRPr="00282A73">
        <w:rPr>
          <w:i/>
          <w:lang w:val="en-US"/>
        </w:rPr>
        <w:t>a</w:t>
      </w:r>
      <w:r w:rsidRPr="00282A73">
        <w:rPr>
          <w:i/>
          <w:vertAlign w:val="subscript"/>
          <w:lang w:val="en-US"/>
        </w:rPr>
        <w:t>2</w:t>
      </w:r>
      <w:r w:rsidRPr="00282A73">
        <w:rPr>
          <w:lang w:val="en-US"/>
        </w:rPr>
        <w:t xml:space="preserve">,. .., </w:t>
      </w:r>
      <w:proofErr w:type="spellStart"/>
      <w:r w:rsidRPr="00282A73">
        <w:rPr>
          <w:i/>
          <w:lang w:val="en-US"/>
        </w:rPr>
        <w:t>a</w:t>
      </w:r>
      <w:r w:rsidRPr="00282A73">
        <w:rPr>
          <w:i/>
          <w:vertAlign w:val="subscript"/>
          <w:lang w:val="en-US"/>
        </w:rPr>
        <w:t>N</w:t>
      </w:r>
      <w:proofErr w:type="spellEnd"/>
      <w:r w:rsidRPr="00282A73">
        <w:rPr>
          <w:i/>
          <w:vertAlign w:val="subscript"/>
          <w:lang w:val="en-US"/>
        </w:rPr>
        <w:t xml:space="preserve"> </w:t>
      </w:r>
      <w:r w:rsidRPr="00282A73">
        <w:rPr>
          <w:lang w:val="en-US"/>
        </w:rPr>
        <w:t xml:space="preserve">in </w:t>
      </w:r>
      <w:r w:rsidRPr="00282A73">
        <w:rPr>
          <w:i/>
          <w:lang w:val="en-US"/>
        </w:rPr>
        <w:t>s</w:t>
      </w:r>
      <w:r w:rsidRPr="00282A73">
        <w:rPr>
          <w:i/>
          <w:vertAlign w:val="superscript"/>
          <w:lang w:val="en-US"/>
        </w:rPr>
        <w:t>k</w:t>
      </w:r>
      <w:r w:rsidRPr="00282A73">
        <w:rPr>
          <w:i/>
          <w:vertAlign w:val="subscript"/>
          <w:lang w:val="en-US"/>
        </w:rPr>
        <w:t>in</w:t>
      </w:r>
      <w:r w:rsidRPr="00282A73">
        <w:rPr>
          <w:lang w:val="en-US"/>
        </w:rPr>
        <w:t xml:space="preserve">. For instance, </w:t>
      </w:r>
      <w:proofErr w:type="spellStart"/>
      <w:r w:rsidRPr="00282A73">
        <w:rPr>
          <w:lang w:val="en-US"/>
        </w:rPr>
        <w:t>s</w:t>
      </w:r>
      <w:r w:rsidRPr="00282A73">
        <w:rPr>
          <w:i/>
          <w:lang w:val="en-US"/>
        </w:rPr>
        <w:t>emijoin</w:t>
      </w:r>
      <w:proofErr w:type="spellEnd"/>
      <w:r w:rsidRPr="00282A73">
        <w:rPr>
          <w:i/>
          <w:lang w:val="en-US"/>
        </w:rPr>
        <w:t xml:space="preserve">: cell, </w:t>
      </w:r>
      <w:proofErr w:type="spellStart"/>
      <w:r w:rsidRPr="00282A73">
        <w:rPr>
          <w:i/>
          <w:lang w:val="en-US"/>
        </w:rPr>
        <w:t>antibody_taget</w:t>
      </w:r>
      <w:proofErr w:type="spellEnd"/>
      <w:r w:rsidRPr="00282A73">
        <w:rPr>
          <w:i/>
          <w:lang w:val="en-US"/>
        </w:rPr>
        <w:t xml:space="preserve"> IN CTCF_RAW</w:t>
      </w:r>
      <w:r w:rsidRPr="00282A73">
        <w:rPr>
          <w:lang w:val="en-US"/>
        </w:rPr>
        <w:t xml:space="preserve"> extract</w:t>
      </w:r>
      <w:r>
        <w:rPr>
          <w:lang w:val="en-US"/>
        </w:rPr>
        <w:t>s</w:t>
      </w:r>
      <w:r w:rsidRPr="00282A73">
        <w:rPr>
          <w:lang w:val="en-US"/>
        </w:rPr>
        <w:t xml:space="preserve"> only those samples of </w:t>
      </w:r>
      <w:proofErr w:type="spellStart"/>
      <w:r w:rsidRPr="00282A73">
        <w:rPr>
          <w:i/>
          <w:lang w:val="en-US"/>
        </w:rPr>
        <w:t>DS</w:t>
      </w:r>
      <w:r w:rsidRPr="00282A73">
        <w:rPr>
          <w:i/>
          <w:vertAlign w:val="subscript"/>
          <w:lang w:val="en-US"/>
        </w:rPr>
        <w:t>in</w:t>
      </w:r>
      <w:proofErr w:type="spellEnd"/>
      <w:r w:rsidRPr="00282A73">
        <w:rPr>
          <w:lang w:val="en-US"/>
        </w:rPr>
        <w:t xml:space="preserve"> that have both cell and </w:t>
      </w:r>
      <w:proofErr w:type="spellStart"/>
      <w:r w:rsidRPr="00282A73">
        <w:rPr>
          <w:lang w:val="en-US"/>
        </w:rPr>
        <w:t>antibody_taget</w:t>
      </w:r>
      <w:proofErr w:type="spellEnd"/>
      <w:r w:rsidRPr="00282A73">
        <w:rPr>
          <w:lang w:val="en-US"/>
        </w:rPr>
        <w:t xml:space="preserve"> values found in at least one sample of CTCF_RAW. </w:t>
      </w:r>
      <w:r w:rsidRPr="00A521C9">
        <w:rPr>
          <w:lang w:val="en-GB"/>
        </w:rPr>
        <w:t>NOT IN condition is evaluated accordingly.</w:t>
      </w:r>
    </w:p>
    <w:p w14:paraId="35302C4B" w14:textId="77777777" w:rsidR="00E61978" w:rsidRPr="00282A73" w:rsidRDefault="00E61978" w:rsidP="00E61978">
      <w:pPr>
        <w:jc w:val="both"/>
        <w:rPr>
          <w:lang w:val="en-US"/>
        </w:rPr>
      </w:pPr>
      <w:r w:rsidRPr="00282A73">
        <w:rPr>
          <w:lang w:val="en-US"/>
        </w:rPr>
        <w:t xml:space="preserve">Clearly, a user might define complex SELECT statements with more than one </w:t>
      </w:r>
      <w:r>
        <w:rPr>
          <w:lang w:val="en-US"/>
        </w:rPr>
        <w:t>selection type at the same time;</w:t>
      </w:r>
      <w:r w:rsidRPr="00282A73">
        <w:rPr>
          <w:lang w:val="en-US"/>
        </w:rPr>
        <w:t xml:space="preserve"> if this happens, it is intended that clauses of heterogeneous type are connected by an AND condition.</w:t>
      </w:r>
    </w:p>
    <w:p w14:paraId="141FFA5D" w14:textId="77777777" w:rsidR="00E61978" w:rsidRPr="00282A73" w:rsidRDefault="00E61978" w:rsidP="00E61978">
      <w:pPr>
        <w:jc w:val="both"/>
        <w:rPr>
          <w:lang w:val="en-US"/>
        </w:rPr>
      </w:pPr>
    </w:p>
    <w:p w14:paraId="29D46F58" w14:textId="77777777" w:rsidR="00E61978" w:rsidRPr="00282A73" w:rsidRDefault="00E61978" w:rsidP="00E61978">
      <w:pPr>
        <w:jc w:val="both"/>
        <w:rPr>
          <w:lang w:val="en-US"/>
        </w:rPr>
      </w:pPr>
      <w:r w:rsidRPr="00282A73">
        <w:rPr>
          <w:u w:val="single"/>
          <w:lang w:val="en-US"/>
        </w:rPr>
        <w:t>Note 1</w:t>
      </w:r>
      <w:r w:rsidRPr="00282A73">
        <w:rPr>
          <w:lang w:val="en-US"/>
        </w:rPr>
        <w:t xml:space="preserve">: </w:t>
      </w:r>
      <w:proofErr w:type="gramStart"/>
      <w:r w:rsidRPr="00282A73">
        <w:rPr>
          <w:lang w:val="en-US"/>
        </w:rPr>
        <w:t>SELECT(</w:t>
      </w:r>
      <w:proofErr w:type="gramEnd"/>
      <w:r w:rsidRPr="00282A73">
        <w:rPr>
          <w:lang w:val="en-US"/>
        </w:rPr>
        <w:t xml:space="preserve">) </w:t>
      </w:r>
      <w:proofErr w:type="spellStart"/>
      <w:r w:rsidRPr="00282A73">
        <w:rPr>
          <w:i/>
          <w:lang w:val="en-US"/>
        </w:rPr>
        <w:t>DS</w:t>
      </w:r>
      <w:r w:rsidRPr="00282A73">
        <w:rPr>
          <w:i/>
          <w:vertAlign w:val="subscript"/>
          <w:lang w:val="en-US"/>
        </w:rPr>
        <w:t>in</w:t>
      </w:r>
      <w:proofErr w:type="spellEnd"/>
      <w:r w:rsidRPr="00282A73">
        <w:rPr>
          <w:i/>
          <w:lang w:val="en-US"/>
        </w:rPr>
        <w:t xml:space="preserve"> </w:t>
      </w:r>
      <w:r w:rsidRPr="00282A73">
        <w:rPr>
          <w:lang w:val="en-US"/>
        </w:rPr>
        <w:t xml:space="preserve">selects all samples in dataset </w:t>
      </w:r>
      <w:proofErr w:type="spellStart"/>
      <w:r w:rsidRPr="00282A73">
        <w:rPr>
          <w:i/>
          <w:lang w:val="en-US"/>
        </w:rPr>
        <w:t>DS</w:t>
      </w:r>
      <w:r w:rsidRPr="00282A73">
        <w:rPr>
          <w:i/>
          <w:vertAlign w:val="subscript"/>
          <w:lang w:val="en-US"/>
        </w:rPr>
        <w:t>in</w:t>
      </w:r>
      <w:proofErr w:type="spellEnd"/>
      <w:r w:rsidRPr="00282A73">
        <w:rPr>
          <w:i/>
          <w:lang w:val="en-US"/>
        </w:rPr>
        <w:t xml:space="preserve"> </w:t>
      </w:r>
      <w:r w:rsidRPr="00282A73">
        <w:rPr>
          <w:lang w:val="en-US"/>
        </w:rPr>
        <w:t>and copies them in the output.</w:t>
      </w:r>
    </w:p>
    <w:p w14:paraId="55C0473A" w14:textId="77777777" w:rsidR="00E61978" w:rsidRPr="00282A73" w:rsidRDefault="00E61978" w:rsidP="00E61978">
      <w:pPr>
        <w:jc w:val="both"/>
        <w:rPr>
          <w:lang w:val="en-US"/>
        </w:rPr>
      </w:pPr>
    </w:p>
    <w:p w14:paraId="4C79681E" w14:textId="77777777" w:rsidR="00E61978" w:rsidRDefault="00E61978" w:rsidP="00E61978">
      <w:pPr>
        <w:jc w:val="both"/>
        <w:rPr>
          <w:lang w:val="en-US"/>
        </w:rPr>
      </w:pPr>
      <w:r w:rsidRPr="00282A73">
        <w:rPr>
          <w:u w:val="single"/>
          <w:lang w:val="en-US"/>
        </w:rPr>
        <w:t>Note 2</w:t>
      </w:r>
      <w:r w:rsidRPr="00282A73">
        <w:rPr>
          <w:lang w:val="en-US"/>
        </w:rPr>
        <w:t>: The wild</w:t>
      </w:r>
      <w:r>
        <w:rPr>
          <w:lang w:val="en-US"/>
        </w:rPr>
        <w:t xml:space="preserve">card character </w:t>
      </w:r>
      <w:r w:rsidRPr="00282A73">
        <w:rPr>
          <w:lang w:val="en-US"/>
        </w:rPr>
        <w:t>‘*’ can be used in a SELECT statement to indicate all values of an attribute, e.g.</w:t>
      </w:r>
      <w:r>
        <w:rPr>
          <w:lang w:val="en-US"/>
        </w:rPr>
        <w:t>,</w:t>
      </w:r>
      <w:r w:rsidRPr="00282A73">
        <w:rPr>
          <w:lang w:val="en-US"/>
        </w:rPr>
        <w:t xml:space="preserve"> SELECT(NOT(</w:t>
      </w:r>
      <w:proofErr w:type="spellStart"/>
      <w:r w:rsidRPr="00282A73">
        <w:rPr>
          <w:i/>
          <w:lang w:val="en-US"/>
        </w:rPr>
        <w:t>attribute_name</w:t>
      </w:r>
      <w:proofErr w:type="spellEnd"/>
      <w:r w:rsidRPr="00282A73">
        <w:rPr>
          <w:i/>
          <w:lang w:val="en-US"/>
        </w:rPr>
        <w:t xml:space="preserve"> </w:t>
      </w:r>
      <w:r w:rsidRPr="00282A73">
        <w:rPr>
          <w:lang w:val="en-US"/>
        </w:rPr>
        <w:t xml:space="preserve">== ‘*’)) </w:t>
      </w:r>
      <w:proofErr w:type="spellStart"/>
      <w:r w:rsidRPr="00282A73">
        <w:rPr>
          <w:i/>
          <w:lang w:val="en-US"/>
        </w:rPr>
        <w:t>DS</w:t>
      </w:r>
      <w:r w:rsidRPr="00282A73">
        <w:rPr>
          <w:i/>
          <w:vertAlign w:val="subscript"/>
          <w:lang w:val="en-US"/>
        </w:rPr>
        <w:t>in</w:t>
      </w:r>
      <w:proofErr w:type="spellEnd"/>
      <w:r w:rsidRPr="00282A73">
        <w:rPr>
          <w:i/>
          <w:lang w:val="en-US"/>
        </w:rPr>
        <w:t xml:space="preserve"> </w:t>
      </w:r>
      <w:r w:rsidRPr="00282A73">
        <w:rPr>
          <w:lang w:val="en-US"/>
        </w:rPr>
        <w:t xml:space="preserve">selects all samples in dataset </w:t>
      </w:r>
      <w:proofErr w:type="spellStart"/>
      <w:r w:rsidRPr="00282A73">
        <w:rPr>
          <w:i/>
          <w:lang w:val="en-US"/>
        </w:rPr>
        <w:t>DS</w:t>
      </w:r>
      <w:r w:rsidRPr="00282A73">
        <w:rPr>
          <w:i/>
          <w:vertAlign w:val="subscript"/>
          <w:lang w:val="en-US"/>
        </w:rPr>
        <w:t>in</w:t>
      </w:r>
      <w:proofErr w:type="spellEnd"/>
      <w:r w:rsidRPr="00282A73">
        <w:rPr>
          <w:i/>
          <w:lang w:val="en-US"/>
        </w:rPr>
        <w:t xml:space="preserve"> </w:t>
      </w:r>
      <w:r w:rsidRPr="00282A73">
        <w:rPr>
          <w:lang w:val="en-US"/>
        </w:rPr>
        <w:t xml:space="preserve">which do not include in their metadata the attribute named </w:t>
      </w:r>
      <w:proofErr w:type="spellStart"/>
      <w:r w:rsidRPr="00282A73">
        <w:rPr>
          <w:i/>
          <w:lang w:val="en-US"/>
        </w:rPr>
        <w:t>attribute_name</w:t>
      </w:r>
      <w:proofErr w:type="spellEnd"/>
      <w:r w:rsidRPr="00282A73">
        <w:rPr>
          <w:lang w:val="en-US"/>
        </w:rPr>
        <w:t xml:space="preserve"> (with any value) and copies such samples in the output.</w:t>
      </w:r>
    </w:p>
    <w:p w14:paraId="689C1DE3" w14:textId="77777777" w:rsidR="00E61978" w:rsidRDefault="00E61978" w:rsidP="00E61978">
      <w:pPr>
        <w:jc w:val="both"/>
        <w:rPr>
          <w:lang w:val="en-US"/>
        </w:rPr>
      </w:pPr>
    </w:p>
    <w:p w14:paraId="4833893F" w14:textId="77777777" w:rsidR="00E61978" w:rsidRDefault="00E61978" w:rsidP="00E61978">
      <w:pPr>
        <w:jc w:val="both"/>
        <w:rPr>
          <w:lang w:val="en-US"/>
        </w:rPr>
      </w:pPr>
      <w:r w:rsidRPr="000E2D1B">
        <w:rPr>
          <w:u w:val="single"/>
          <w:lang w:val="en-US"/>
        </w:rPr>
        <w:t>Note 3</w:t>
      </w:r>
      <w:r w:rsidRPr="003F0392">
        <w:rPr>
          <w:lang w:val="en-US"/>
        </w:rPr>
        <w:t>:</w:t>
      </w:r>
      <w:r>
        <w:rPr>
          <w:lang w:val="en-US"/>
        </w:rPr>
        <w:t xml:space="preserve"> As mentioned in the </w:t>
      </w:r>
      <w:r>
        <w:rPr>
          <w:i/>
          <w:lang w:val="en-US"/>
        </w:rPr>
        <w:t>Foreword</w:t>
      </w:r>
      <w:r>
        <w:rPr>
          <w:lang w:val="en-US"/>
        </w:rPr>
        <w:t xml:space="preserve"> section, in </w:t>
      </w:r>
      <w:proofErr w:type="spellStart"/>
      <w:r w:rsidRPr="003F0392">
        <w:rPr>
          <w:i/>
          <w:lang w:val="en-US"/>
        </w:rPr>
        <w:t>semijoin</w:t>
      </w:r>
      <w:proofErr w:type="spellEnd"/>
      <w:r>
        <w:rPr>
          <w:lang w:val="en-US"/>
        </w:rPr>
        <w:t xml:space="preserve"> option (which is one of the possible </w:t>
      </w:r>
      <w:proofErr w:type="spellStart"/>
      <w:r>
        <w:rPr>
          <w:i/>
          <w:lang w:val="en-US"/>
        </w:rPr>
        <w:t>metajoin</w:t>
      </w:r>
      <w:proofErr w:type="spellEnd"/>
      <w:r>
        <w:rPr>
          <w:lang w:val="en-US"/>
        </w:rPr>
        <w:t xml:space="preserve"> options of GMQL) different alternatives are available</w:t>
      </w:r>
      <w:r w:rsidRPr="005B6E6B">
        <w:rPr>
          <w:lang w:val="en-US"/>
        </w:rPr>
        <w:t xml:space="preserve"> </w:t>
      </w:r>
      <w:r>
        <w:rPr>
          <w:lang w:val="en-US"/>
        </w:rPr>
        <w:t>with respect to dot-separated prefixes in case present for metadata attribute names:</w:t>
      </w:r>
    </w:p>
    <w:p w14:paraId="7C25126B" w14:textId="77777777" w:rsidR="00E61978" w:rsidRPr="000E2D1B" w:rsidRDefault="00E61978" w:rsidP="00E61978">
      <w:pPr>
        <w:pStyle w:val="Paragrafoelenco"/>
        <w:numPr>
          <w:ilvl w:val="0"/>
          <w:numId w:val="40"/>
        </w:numPr>
        <w:shd w:val="clear" w:color="auto" w:fill="FFFFFF"/>
        <w:spacing w:line="240" w:lineRule="auto"/>
        <w:jc w:val="both"/>
        <w:rPr>
          <w:color w:val="222222"/>
          <w:lang w:val="en-GB" w:eastAsia="en-GB"/>
        </w:rPr>
      </w:pPr>
      <w:proofErr w:type="spellStart"/>
      <w:r w:rsidRPr="0060509B">
        <w:rPr>
          <w:rFonts w:eastAsia="Times New Roman"/>
          <w:shd w:val="clear" w:color="auto" w:fill="FFFFFF"/>
          <w:lang w:val="en-GB" w:eastAsia="en-GB"/>
        </w:rPr>
        <w:t>metadata_attribute_name</w:t>
      </w:r>
      <w:proofErr w:type="spellEnd"/>
      <w:r w:rsidRPr="000E2D1B">
        <w:rPr>
          <w:color w:val="222222"/>
          <w:lang w:val="en-US" w:eastAsia="en-GB"/>
        </w:rPr>
        <w:t>;</w:t>
      </w:r>
    </w:p>
    <w:p w14:paraId="35409F96" w14:textId="77777777" w:rsidR="00E61978" w:rsidRPr="000E2D1B" w:rsidRDefault="00E61978" w:rsidP="00E61978">
      <w:pPr>
        <w:pStyle w:val="Paragrafoelenco"/>
        <w:numPr>
          <w:ilvl w:val="0"/>
          <w:numId w:val="40"/>
        </w:numPr>
        <w:shd w:val="clear" w:color="auto" w:fill="FFFFFF"/>
        <w:spacing w:line="240" w:lineRule="auto"/>
        <w:jc w:val="both"/>
        <w:rPr>
          <w:color w:val="222222"/>
          <w:lang w:val="en-GB" w:eastAsia="en-GB"/>
        </w:rPr>
      </w:pPr>
      <w:proofErr w:type="gramStart"/>
      <w:r>
        <w:rPr>
          <w:bCs/>
          <w:color w:val="222222"/>
          <w:lang w:val="en-US" w:eastAsia="en-GB"/>
        </w:rPr>
        <w:t>EXACT</w:t>
      </w:r>
      <w:r w:rsidRPr="0060509B">
        <w:rPr>
          <w:rFonts w:eastAsia="Times New Roman"/>
          <w:shd w:val="clear" w:color="auto" w:fill="FFFFFF"/>
          <w:lang w:val="en-GB" w:eastAsia="en-GB"/>
        </w:rPr>
        <w:t>(</w:t>
      </w:r>
      <w:proofErr w:type="spellStart"/>
      <w:proofErr w:type="gramEnd"/>
      <w:r w:rsidRPr="0060509B">
        <w:rPr>
          <w:rFonts w:eastAsia="Times New Roman"/>
          <w:shd w:val="clear" w:color="auto" w:fill="FFFFFF"/>
          <w:lang w:val="en-GB" w:eastAsia="en-GB"/>
        </w:rPr>
        <w:t>metadata_attribute_name</w:t>
      </w:r>
      <w:proofErr w:type="spellEnd"/>
      <w:r w:rsidRPr="0060509B">
        <w:rPr>
          <w:rFonts w:eastAsia="Times New Roman"/>
          <w:shd w:val="clear" w:color="auto" w:fill="FFFFFF"/>
          <w:lang w:val="en-GB" w:eastAsia="en-GB"/>
        </w:rPr>
        <w:t>)</w:t>
      </w:r>
      <w:r w:rsidRPr="000E2D1B">
        <w:rPr>
          <w:color w:val="222222"/>
          <w:lang w:val="en-US" w:eastAsia="en-GB"/>
        </w:rPr>
        <w:t>;</w:t>
      </w:r>
    </w:p>
    <w:p w14:paraId="0B371C21" w14:textId="77777777" w:rsidR="00E61978" w:rsidRPr="005C5839" w:rsidRDefault="00E61978" w:rsidP="00E61978">
      <w:pPr>
        <w:pStyle w:val="Paragrafoelenco"/>
        <w:numPr>
          <w:ilvl w:val="0"/>
          <w:numId w:val="40"/>
        </w:numPr>
        <w:shd w:val="clear" w:color="auto" w:fill="FFFFFF"/>
        <w:spacing w:line="240" w:lineRule="auto"/>
        <w:jc w:val="both"/>
        <w:rPr>
          <w:color w:val="222222"/>
          <w:lang w:val="en-GB" w:eastAsia="en-GB"/>
        </w:rPr>
      </w:pPr>
      <w:proofErr w:type="gramStart"/>
      <w:r w:rsidRPr="005C5839">
        <w:rPr>
          <w:bCs/>
          <w:color w:val="222222"/>
          <w:lang w:val="en-US" w:eastAsia="en-GB"/>
        </w:rPr>
        <w:t>FULL</w:t>
      </w:r>
      <w:r w:rsidRPr="0060509B">
        <w:rPr>
          <w:rFonts w:eastAsia="Times New Roman"/>
          <w:shd w:val="clear" w:color="auto" w:fill="FFFFFF"/>
          <w:lang w:val="en-GB" w:eastAsia="en-GB"/>
        </w:rPr>
        <w:t>(</w:t>
      </w:r>
      <w:proofErr w:type="spellStart"/>
      <w:proofErr w:type="gramEnd"/>
      <w:r w:rsidRPr="0060509B">
        <w:rPr>
          <w:rFonts w:eastAsia="Times New Roman"/>
          <w:shd w:val="clear" w:color="auto" w:fill="FFFFFF"/>
          <w:lang w:val="en-GB" w:eastAsia="en-GB"/>
        </w:rPr>
        <w:t>metadata_attribute_name</w:t>
      </w:r>
      <w:proofErr w:type="spellEnd"/>
      <w:r w:rsidRPr="0060509B">
        <w:rPr>
          <w:rFonts w:eastAsia="Times New Roman"/>
          <w:shd w:val="clear" w:color="auto" w:fill="FFFFFF"/>
          <w:lang w:val="en-GB" w:eastAsia="en-GB"/>
        </w:rPr>
        <w:t>)</w:t>
      </w:r>
      <w:r w:rsidRPr="005C5839">
        <w:rPr>
          <w:color w:val="222222"/>
          <w:lang w:val="en-US" w:eastAsia="en-GB"/>
        </w:rPr>
        <w:t>. </w:t>
      </w:r>
    </w:p>
    <w:p w14:paraId="5C3EE146" w14:textId="77777777" w:rsidR="00E61978" w:rsidRPr="006F0924" w:rsidRDefault="00E61978" w:rsidP="00E61978">
      <w:pPr>
        <w:spacing w:line="240" w:lineRule="auto"/>
        <w:rPr>
          <w:rFonts w:eastAsia="Times New Roman"/>
          <w:shd w:val="clear" w:color="auto" w:fill="FFFFFF"/>
          <w:lang w:val="en-GB" w:eastAsia="en-GB"/>
        </w:rPr>
      </w:pPr>
      <w:r>
        <w:rPr>
          <w:rFonts w:eastAsia="Times New Roman"/>
          <w:shd w:val="clear" w:color="auto" w:fill="FFFFFF"/>
          <w:lang w:val="en-GB" w:eastAsia="en-GB"/>
        </w:rPr>
        <w:t xml:space="preserve">Please refer to the </w:t>
      </w:r>
      <w:hyperlink w:anchor="_Foreword:_Syntactic_conventions" w:history="1">
        <w:r w:rsidRPr="003D0C6B">
          <w:rPr>
            <w:rStyle w:val="Collegamentoipertestuale"/>
            <w:lang w:val="en-US"/>
          </w:rPr>
          <w:t>Foreword</w:t>
        </w:r>
      </w:hyperlink>
      <w:r>
        <w:rPr>
          <w:lang w:val="en-US"/>
        </w:rPr>
        <w:t xml:space="preserve"> section</w:t>
      </w:r>
      <w:r w:rsidRPr="006F0924">
        <w:rPr>
          <w:rFonts w:eastAsia="Times New Roman"/>
          <w:shd w:val="clear" w:color="auto" w:fill="FFFFFF"/>
          <w:lang w:val="en-GB" w:eastAsia="en-GB"/>
        </w:rPr>
        <w:t xml:space="preserve"> </w:t>
      </w:r>
      <w:r>
        <w:rPr>
          <w:rFonts w:eastAsia="Times New Roman"/>
          <w:shd w:val="clear" w:color="auto" w:fill="FFFFFF"/>
          <w:lang w:val="en-GB" w:eastAsia="en-GB"/>
        </w:rPr>
        <w:t>of this document for f</w:t>
      </w:r>
      <w:r w:rsidRPr="006F0924">
        <w:rPr>
          <w:rFonts w:eastAsia="Times New Roman"/>
          <w:shd w:val="clear" w:color="auto" w:fill="FFFFFF"/>
          <w:lang w:val="en-GB" w:eastAsia="en-GB"/>
        </w:rPr>
        <w:t>urther details.</w:t>
      </w:r>
    </w:p>
    <w:p w14:paraId="7355189D" w14:textId="77777777" w:rsidR="00E61978" w:rsidRDefault="00E61978" w:rsidP="00E61978">
      <w:pPr>
        <w:jc w:val="both"/>
        <w:rPr>
          <w:rFonts w:eastAsia="Times New Roman"/>
          <w:color w:val="24292E"/>
          <w:shd w:val="clear" w:color="auto" w:fill="FFFFFF"/>
          <w:lang w:val="en-GB" w:eastAsia="en-GB"/>
        </w:rPr>
      </w:pPr>
    </w:p>
    <w:p w14:paraId="229E253D" w14:textId="77777777" w:rsidR="00E61978" w:rsidRDefault="00E61978" w:rsidP="00E61978">
      <w:pPr>
        <w:jc w:val="both"/>
        <w:rPr>
          <w:rFonts w:eastAsia="Times New Roman"/>
          <w:color w:val="24292E"/>
          <w:shd w:val="clear" w:color="auto" w:fill="FFFFFF"/>
          <w:lang w:val="en-GB" w:eastAsia="en-GB"/>
        </w:rPr>
      </w:pPr>
      <w:r w:rsidRPr="00106828">
        <w:rPr>
          <w:rFonts w:eastAsia="Times New Roman"/>
          <w:color w:val="24292E"/>
          <w:u w:val="single"/>
          <w:shd w:val="clear" w:color="auto" w:fill="FFFFFF"/>
          <w:lang w:val="en-GB" w:eastAsia="en-GB"/>
        </w:rPr>
        <w:t xml:space="preserve">Example </w:t>
      </w:r>
      <w:r>
        <w:rPr>
          <w:rFonts w:eastAsia="Times New Roman"/>
          <w:color w:val="24292E"/>
          <w:u w:val="single"/>
          <w:shd w:val="clear" w:color="auto" w:fill="FFFFFF"/>
          <w:lang w:val="en-GB" w:eastAsia="en-GB"/>
        </w:rPr>
        <w:t>1</w:t>
      </w:r>
      <w:r>
        <w:rPr>
          <w:rFonts w:eastAsia="Times New Roman"/>
          <w:color w:val="24292E"/>
          <w:shd w:val="clear" w:color="auto" w:fill="FFFFFF"/>
          <w:lang w:val="en-GB" w:eastAsia="en-GB"/>
        </w:rPr>
        <w:t>:</w:t>
      </w:r>
    </w:p>
    <w:p w14:paraId="280765B6" w14:textId="77777777" w:rsidR="00E61978" w:rsidRDefault="00E61978" w:rsidP="00E61978">
      <w:pPr>
        <w:jc w:val="both"/>
        <w:rPr>
          <w:rFonts w:eastAsia="Times New Roman"/>
          <w:color w:val="auto"/>
          <w:lang w:val="en-GB" w:eastAsia="en-GB"/>
        </w:rPr>
      </w:pPr>
      <w:r w:rsidRPr="00802969">
        <w:rPr>
          <w:rFonts w:eastAsia="Times New Roman"/>
          <w:color w:val="auto"/>
          <w:lang w:val="en-GB" w:eastAsia="en-GB"/>
        </w:rPr>
        <w:t xml:space="preserve">DATA = </w:t>
      </w:r>
      <w:proofErr w:type="gramStart"/>
      <w:r w:rsidRPr="00802969">
        <w:rPr>
          <w:rFonts w:eastAsia="Times New Roman"/>
          <w:color w:val="auto"/>
          <w:lang w:val="en-GB" w:eastAsia="en-GB"/>
        </w:rPr>
        <w:t>SELECT(</w:t>
      </w:r>
      <w:proofErr w:type="gramEnd"/>
      <w:r w:rsidRPr="00802969">
        <w:rPr>
          <w:rFonts w:eastAsia="Times New Roman"/>
          <w:color w:val="auto"/>
          <w:lang w:val="en-GB" w:eastAsia="en-GB"/>
        </w:rPr>
        <w:t>region: (</w:t>
      </w:r>
      <w:proofErr w:type="spellStart"/>
      <w:r w:rsidRPr="00802969">
        <w:rPr>
          <w:rFonts w:eastAsia="Times New Roman"/>
          <w:color w:val="auto"/>
          <w:lang w:val="en-GB" w:eastAsia="en-GB"/>
        </w:rPr>
        <w:t>chr</w:t>
      </w:r>
      <w:proofErr w:type="spellEnd"/>
      <w:r w:rsidRPr="00802969">
        <w:rPr>
          <w:rFonts w:eastAsia="Times New Roman"/>
          <w:color w:val="auto"/>
          <w:lang w:val="en-GB" w:eastAsia="en-GB"/>
        </w:rPr>
        <w:t xml:space="preserve"> == chr1</w:t>
      </w:r>
      <w:r>
        <w:rPr>
          <w:rFonts w:eastAsia="Times New Roman"/>
          <w:color w:val="auto"/>
          <w:lang w:val="en-GB" w:eastAsia="en-GB"/>
        </w:rPr>
        <w:t xml:space="preserve"> OR </w:t>
      </w:r>
      <w:proofErr w:type="spellStart"/>
      <w:r>
        <w:rPr>
          <w:rFonts w:eastAsia="Times New Roman"/>
          <w:color w:val="auto"/>
          <w:lang w:val="en-GB" w:eastAsia="en-GB"/>
        </w:rPr>
        <w:t>chr</w:t>
      </w:r>
      <w:proofErr w:type="spellEnd"/>
      <w:r>
        <w:rPr>
          <w:rFonts w:eastAsia="Times New Roman"/>
          <w:color w:val="auto"/>
          <w:lang w:val="en-GB" w:eastAsia="en-GB"/>
        </w:rPr>
        <w:t xml:space="preserve"> == chr2) AND </w:t>
      </w:r>
    </w:p>
    <w:p w14:paraId="3ED5B4B5" w14:textId="77777777" w:rsidR="00E61978" w:rsidRDefault="00E61978" w:rsidP="00E61978">
      <w:pPr>
        <w:ind w:left="2160" w:firstLine="720"/>
        <w:jc w:val="both"/>
        <w:rPr>
          <w:rFonts w:eastAsia="Times New Roman"/>
          <w:color w:val="auto"/>
          <w:lang w:val="en-GB" w:eastAsia="en-GB"/>
        </w:rPr>
      </w:pPr>
      <w:proofErr w:type="gramStart"/>
      <w:r>
        <w:rPr>
          <w:rFonts w:eastAsia="Times New Roman"/>
          <w:color w:val="auto"/>
          <w:lang w:val="en-GB" w:eastAsia="en-GB"/>
        </w:rPr>
        <w:t>NOT(</w:t>
      </w:r>
      <w:proofErr w:type="gramEnd"/>
      <w:r>
        <w:rPr>
          <w:rFonts w:eastAsia="Times New Roman"/>
          <w:color w:val="auto"/>
          <w:lang w:val="en-GB" w:eastAsia="en-GB"/>
        </w:rPr>
        <w:t xml:space="preserve">strand == + OR strand == -) </w:t>
      </w:r>
      <w:r w:rsidRPr="00802969">
        <w:rPr>
          <w:rFonts w:eastAsia="Times New Roman"/>
          <w:color w:val="auto"/>
          <w:lang w:val="en-GB" w:eastAsia="en-GB"/>
        </w:rPr>
        <w:t>AND start</w:t>
      </w:r>
      <w:r>
        <w:rPr>
          <w:rFonts w:eastAsia="Times New Roman"/>
          <w:color w:val="auto"/>
          <w:lang w:val="en-GB" w:eastAsia="en-GB"/>
        </w:rPr>
        <w:t xml:space="preserve"> </w:t>
      </w:r>
      <w:r w:rsidRPr="00802969">
        <w:rPr>
          <w:rFonts w:eastAsia="Times New Roman"/>
          <w:color w:val="auto"/>
          <w:lang w:val="en-GB" w:eastAsia="en-GB"/>
        </w:rPr>
        <w:t>&gt;=</w:t>
      </w:r>
      <w:r>
        <w:rPr>
          <w:rFonts w:eastAsia="Times New Roman"/>
          <w:color w:val="auto"/>
          <w:lang w:val="en-GB" w:eastAsia="en-GB"/>
        </w:rPr>
        <w:t xml:space="preserve"> </w:t>
      </w:r>
      <w:r w:rsidRPr="00802969">
        <w:rPr>
          <w:rFonts w:eastAsia="Times New Roman"/>
          <w:color w:val="auto"/>
          <w:lang w:val="en-GB" w:eastAsia="en-GB"/>
        </w:rPr>
        <w:t xml:space="preserve">500000 </w:t>
      </w:r>
    </w:p>
    <w:p w14:paraId="2782696F" w14:textId="77777777" w:rsidR="00E61978" w:rsidRDefault="00E61978" w:rsidP="00E61978">
      <w:pPr>
        <w:ind w:left="2160" w:firstLine="720"/>
        <w:jc w:val="both"/>
        <w:rPr>
          <w:rFonts w:eastAsia="Times New Roman"/>
          <w:color w:val="auto"/>
          <w:lang w:val="en-GB" w:eastAsia="en-GB"/>
        </w:rPr>
      </w:pPr>
      <w:r w:rsidRPr="00802969">
        <w:rPr>
          <w:rFonts w:eastAsia="Times New Roman"/>
          <w:color w:val="auto"/>
          <w:lang w:val="en-GB" w:eastAsia="en-GB"/>
        </w:rPr>
        <w:t>AND stop &lt;= 600000) HG19_ENCODE_NARROW;</w:t>
      </w:r>
    </w:p>
    <w:p w14:paraId="51138D75" w14:textId="77777777" w:rsidR="00E61978" w:rsidRDefault="00E61978" w:rsidP="00E61978">
      <w:pPr>
        <w:jc w:val="both"/>
        <w:rPr>
          <w:rFonts w:eastAsia="Times New Roman"/>
          <w:color w:val="auto"/>
          <w:lang w:val="en-GB" w:eastAsia="en-GB"/>
        </w:rPr>
      </w:pPr>
    </w:p>
    <w:p w14:paraId="76269BF0" w14:textId="77777777" w:rsidR="00E61978" w:rsidRPr="008D7733" w:rsidRDefault="00E61978" w:rsidP="00E61978">
      <w:pPr>
        <w:jc w:val="both"/>
        <w:rPr>
          <w:rFonts w:eastAsia="Times New Roman"/>
          <w:color w:val="auto"/>
          <w:lang w:val="en-GB" w:eastAsia="en-GB"/>
        </w:rPr>
      </w:pPr>
      <w:r>
        <w:rPr>
          <w:rFonts w:eastAsia="Times New Roman"/>
          <w:color w:val="auto"/>
          <w:lang w:val="en-GB" w:eastAsia="en-GB"/>
        </w:rPr>
        <w:t xml:space="preserve">This </w:t>
      </w:r>
      <w:r w:rsidRPr="00282A73">
        <w:rPr>
          <w:lang w:val="en-US"/>
        </w:rPr>
        <w:t xml:space="preserve">GMQL </w:t>
      </w:r>
      <w:r>
        <w:rPr>
          <w:rFonts w:eastAsia="Times New Roman"/>
          <w:color w:val="auto"/>
          <w:lang w:val="en-GB" w:eastAsia="en-GB"/>
        </w:rPr>
        <w:t xml:space="preserve">statement restricts the set of selected regions in each sample of the input </w:t>
      </w:r>
      <w:r w:rsidRPr="00802969">
        <w:rPr>
          <w:rFonts w:eastAsia="Times New Roman"/>
          <w:color w:val="auto"/>
          <w:lang w:val="en-GB" w:eastAsia="en-GB"/>
        </w:rPr>
        <w:t>HG19_ENCODE_NARROW</w:t>
      </w:r>
      <w:r>
        <w:rPr>
          <w:rFonts w:eastAsia="Times New Roman"/>
          <w:color w:val="auto"/>
          <w:lang w:val="en-GB" w:eastAsia="en-GB"/>
        </w:rPr>
        <w:t xml:space="preserve"> dataset to the ones belonging to either chromosome </w:t>
      </w:r>
      <w:r w:rsidRPr="007D307B">
        <w:rPr>
          <w:rFonts w:eastAsia="Times New Roman"/>
          <w:i/>
          <w:color w:val="auto"/>
          <w:lang w:val="en-GB" w:eastAsia="en-GB"/>
        </w:rPr>
        <w:t>chr1</w:t>
      </w:r>
      <w:r>
        <w:rPr>
          <w:rFonts w:eastAsia="Times New Roman"/>
          <w:color w:val="auto"/>
          <w:lang w:val="en-GB" w:eastAsia="en-GB"/>
        </w:rPr>
        <w:t xml:space="preserve"> or chromosome </w:t>
      </w:r>
      <w:r w:rsidRPr="007D307B">
        <w:rPr>
          <w:rFonts w:eastAsia="Times New Roman"/>
          <w:i/>
          <w:color w:val="auto"/>
          <w:lang w:val="en-GB" w:eastAsia="en-GB"/>
        </w:rPr>
        <w:t>chr2</w:t>
      </w:r>
      <w:r>
        <w:rPr>
          <w:rFonts w:eastAsia="Times New Roman"/>
          <w:color w:val="auto"/>
          <w:lang w:val="en-GB" w:eastAsia="en-GB"/>
        </w:rPr>
        <w:t xml:space="preserve"> (note that, since </w:t>
      </w:r>
      <w:proofErr w:type="spellStart"/>
      <w:r w:rsidRPr="006B46E8">
        <w:rPr>
          <w:rFonts w:eastAsia="Times New Roman"/>
          <w:i/>
          <w:color w:val="auto"/>
          <w:lang w:val="en-GB" w:eastAsia="en-GB"/>
        </w:rPr>
        <w:t>chr</w:t>
      </w:r>
      <w:proofErr w:type="spellEnd"/>
      <w:r>
        <w:rPr>
          <w:rFonts w:eastAsia="Times New Roman"/>
          <w:i/>
          <w:color w:val="auto"/>
          <w:lang w:val="en-GB" w:eastAsia="en-GB"/>
        </w:rPr>
        <w:t xml:space="preserve"> </w:t>
      </w:r>
      <w:r>
        <w:rPr>
          <w:rFonts w:eastAsia="Times New Roman"/>
          <w:color w:val="auto"/>
          <w:lang w:val="en-GB" w:eastAsia="en-GB"/>
        </w:rPr>
        <w:t xml:space="preserve">is a region coordinate attribute, its value must be specified without quotes). The syntax </w:t>
      </w:r>
      <w:proofErr w:type="gramStart"/>
      <w:r>
        <w:rPr>
          <w:rFonts w:eastAsia="Times New Roman"/>
          <w:i/>
          <w:color w:val="auto"/>
          <w:lang w:val="en-GB" w:eastAsia="en-GB"/>
        </w:rPr>
        <w:t>NOT(</w:t>
      </w:r>
      <w:proofErr w:type="gramEnd"/>
      <w:r w:rsidRPr="006B46E8">
        <w:rPr>
          <w:rFonts w:eastAsia="Times New Roman"/>
          <w:i/>
          <w:color w:val="auto"/>
          <w:lang w:val="en-GB" w:eastAsia="en-GB"/>
        </w:rPr>
        <w:t xml:space="preserve">strand == </w:t>
      </w:r>
      <w:r>
        <w:rPr>
          <w:rFonts w:eastAsia="Times New Roman"/>
          <w:i/>
          <w:color w:val="auto"/>
          <w:lang w:val="en-GB" w:eastAsia="en-GB"/>
        </w:rPr>
        <w:t>+ OR strand == -)</w:t>
      </w:r>
      <w:r>
        <w:rPr>
          <w:rFonts w:eastAsia="Times New Roman"/>
          <w:color w:val="auto"/>
          <w:lang w:val="en-GB" w:eastAsia="en-GB"/>
        </w:rPr>
        <w:t xml:space="preserve"> can be used to include regions whose strand is unknown, i.e., neither positive nor negative (i.e., </w:t>
      </w:r>
      <w:proofErr w:type="spellStart"/>
      <w:r>
        <w:rPr>
          <w:rFonts w:eastAsia="Times New Roman"/>
          <w:color w:val="auto"/>
          <w:lang w:val="en-GB" w:eastAsia="en-GB"/>
        </w:rPr>
        <w:t>unstranded</w:t>
      </w:r>
      <w:proofErr w:type="spellEnd"/>
      <w:r>
        <w:rPr>
          <w:rFonts w:eastAsia="Times New Roman"/>
          <w:color w:val="auto"/>
          <w:lang w:val="en-GB" w:eastAsia="en-GB"/>
        </w:rPr>
        <w:t xml:space="preserve"> regions). Note that, when specifying particular values for the attribute </w:t>
      </w:r>
      <w:r>
        <w:rPr>
          <w:rFonts w:eastAsia="Times New Roman"/>
          <w:i/>
          <w:color w:val="auto"/>
          <w:lang w:val="en-GB" w:eastAsia="en-GB"/>
        </w:rPr>
        <w:t>strand</w:t>
      </w:r>
      <w:r>
        <w:rPr>
          <w:rFonts w:eastAsia="Times New Roman"/>
          <w:color w:val="auto"/>
          <w:lang w:val="en-GB" w:eastAsia="en-GB"/>
        </w:rPr>
        <w:t xml:space="preserve">, quotes should not be used. The last two conditions restrict the selected regions to the ones that extend along the genomic interval [500000, 600000]. </w:t>
      </w:r>
    </w:p>
    <w:p w14:paraId="42394F9B" w14:textId="77777777" w:rsidR="00E61978" w:rsidRPr="008D7733" w:rsidRDefault="00E61978" w:rsidP="00E61978">
      <w:pPr>
        <w:contextualSpacing/>
        <w:jc w:val="both"/>
        <w:rPr>
          <w:lang w:val="en-GB"/>
        </w:rPr>
      </w:pPr>
      <w:r>
        <w:rPr>
          <w:rFonts w:eastAsia="Times New Roman"/>
          <w:color w:val="auto"/>
          <w:lang w:val="en-GB" w:eastAsia="en-GB"/>
        </w:rPr>
        <w:lastRenderedPageBreak/>
        <w:t>If no regions of a samples are selected, the sample is not included in the output RES dataset.</w:t>
      </w:r>
    </w:p>
    <w:p w14:paraId="2BAFCC3F" w14:textId="77777777" w:rsidR="00E61978" w:rsidRPr="006F0924" w:rsidRDefault="00E61978" w:rsidP="00E61978">
      <w:pPr>
        <w:jc w:val="both"/>
        <w:rPr>
          <w:lang w:val="en-GB"/>
        </w:rPr>
      </w:pPr>
    </w:p>
    <w:p w14:paraId="123B45AF" w14:textId="77777777" w:rsidR="00E61978" w:rsidRPr="00641793" w:rsidRDefault="00E61978" w:rsidP="00E61978">
      <w:pPr>
        <w:keepNext/>
        <w:jc w:val="both"/>
        <w:rPr>
          <w:lang w:val="en-US"/>
        </w:rPr>
      </w:pPr>
      <w:r w:rsidRPr="00282A73">
        <w:rPr>
          <w:u w:val="single"/>
          <w:lang w:val="en-US"/>
        </w:rPr>
        <w:t xml:space="preserve">Example </w:t>
      </w:r>
      <w:r>
        <w:rPr>
          <w:u w:val="single"/>
          <w:lang w:val="en-US"/>
        </w:rPr>
        <w:t>2</w:t>
      </w:r>
      <w:r w:rsidRPr="00641793">
        <w:rPr>
          <w:lang w:val="en-US"/>
        </w:rPr>
        <w:t xml:space="preserve">: </w:t>
      </w:r>
    </w:p>
    <w:p w14:paraId="06ED1847" w14:textId="77777777" w:rsidR="00E61978" w:rsidRPr="00282A73" w:rsidRDefault="00E61978" w:rsidP="00E61978">
      <w:pPr>
        <w:keepNext/>
        <w:jc w:val="both"/>
        <w:rPr>
          <w:lang w:val="en-US"/>
        </w:rPr>
      </w:pPr>
      <w:r w:rsidRPr="00282A73">
        <w:rPr>
          <w:lang w:val="en-US"/>
        </w:rPr>
        <w:t>OUTPUT_DATASET</w:t>
      </w:r>
      <w:r>
        <w:rPr>
          <w:lang w:val="en-US"/>
        </w:rPr>
        <w:t xml:space="preserve"> </w:t>
      </w:r>
      <w:r w:rsidRPr="00282A73">
        <w:rPr>
          <w:lang w:val="en-US"/>
        </w:rPr>
        <w:t xml:space="preserve">= </w:t>
      </w:r>
      <w:proofErr w:type="gramStart"/>
      <w:r w:rsidRPr="00282A73">
        <w:rPr>
          <w:lang w:val="en-US"/>
        </w:rPr>
        <w:t>SELECT(</w:t>
      </w:r>
      <w:proofErr w:type="spellStart"/>
      <w:proofErr w:type="gramEnd"/>
      <w:r w:rsidRPr="00282A73">
        <w:rPr>
          <w:lang w:val="en-US"/>
        </w:rPr>
        <w:t>Patient_age</w:t>
      </w:r>
      <w:proofErr w:type="spellEnd"/>
      <w:r w:rsidRPr="00282A73">
        <w:rPr>
          <w:lang w:val="en-US"/>
        </w:rPr>
        <w:t xml:space="preserve"> &lt; 70) INPUT_DATASET;</w:t>
      </w:r>
    </w:p>
    <w:p w14:paraId="50C91D21" w14:textId="77777777" w:rsidR="00E61978" w:rsidRPr="00282A73" w:rsidRDefault="00E61978" w:rsidP="00E61978">
      <w:pPr>
        <w:jc w:val="both"/>
        <w:rPr>
          <w:lang w:val="en-US"/>
        </w:rPr>
      </w:pPr>
    </w:p>
    <w:p w14:paraId="4E6F63D0" w14:textId="77777777" w:rsidR="00E61978" w:rsidRPr="00282A73" w:rsidRDefault="00E61978" w:rsidP="00E61978">
      <w:pPr>
        <w:jc w:val="both"/>
        <w:rPr>
          <w:lang w:val="en-US"/>
        </w:rPr>
      </w:pPr>
      <w:r w:rsidRPr="00282A73">
        <w:rPr>
          <w:lang w:val="en-US"/>
        </w:rPr>
        <w:t>This GMQL query selects from INPUT_DATASET</w:t>
      </w:r>
      <w:r>
        <w:rPr>
          <w:lang w:val="en-US"/>
        </w:rPr>
        <w:t xml:space="preserve"> </w:t>
      </w:r>
      <w:r w:rsidRPr="00282A73">
        <w:rPr>
          <w:lang w:val="en-US"/>
        </w:rPr>
        <w:t xml:space="preserve">data samples of patients younger than </w:t>
      </w:r>
      <w:r w:rsidRPr="00282A73">
        <w:rPr>
          <w:i/>
          <w:lang w:val="en-US"/>
        </w:rPr>
        <w:t xml:space="preserve">70 </w:t>
      </w:r>
      <w:r w:rsidRPr="00282A73">
        <w:rPr>
          <w:lang w:val="en-US"/>
        </w:rPr>
        <w:t xml:space="preserve">years old, based on filtering on sample metadata attribute </w:t>
      </w:r>
      <w:proofErr w:type="spellStart"/>
      <w:r w:rsidRPr="00282A73">
        <w:rPr>
          <w:i/>
          <w:lang w:val="en-US"/>
        </w:rPr>
        <w:t>Patient_age</w:t>
      </w:r>
      <w:proofErr w:type="spellEnd"/>
      <w:r w:rsidRPr="00282A73">
        <w:rPr>
          <w:lang w:val="en-US"/>
        </w:rPr>
        <w:t xml:space="preserve"> (see following figure).</w:t>
      </w:r>
    </w:p>
    <w:p w14:paraId="225500D3" w14:textId="77777777" w:rsidR="00E61978" w:rsidRPr="00282A73" w:rsidRDefault="00E61978" w:rsidP="00E61978">
      <w:pPr>
        <w:jc w:val="both"/>
        <w:rPr>
          <w:lang w:val="en-US"/>
        </w:rPr>
      </w:pPr>
    </w:p>
    <w:p w14:paraId="320D6576" w14:textId="77777777" w:rsidR="00E61978" w:rsidRPr="00D23F9B" w:rsidRDefault="00E61978" w:rsidP="00E61978">
      <w:pPr>
        <w:jc w:val="both"/>
        <w:rPr>
          <w:lang w:val="en-GB"/>
        </w:rPr>
      </w:pPr>
      <w:r w:rsidRPr="00D23F9B">
        <w:rPr>
          <w:lang w:val="en-GB"/>
        </w:rPr>
        <w:t>INPUT_DATASET:</w:t>
      </w:r>
      <w:r>
        <w:rPr>
          <w:noProof/>
          <w:lang w:val="en-US" w:eastAsia="en-US"/>
        </w:rPr>
        <w:drawing>
          <wp:inline distT="114300" distB="114300" distL="114300" distR="114300" wp14:anchorId="045E9948" wp14:editId="3C2B10FC">
            <wp:extent cx="5731200" cy="1892300"/>
            <wp:effectExtent l="0" t="0" r="0" b="0"/>
            <wp:docPr id="7"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0"/>
                    <a:srcRect/>
                    <a:stretch>
                      <a:fillRect/>
                    </a:stretch>
                  </pic:blipFill>
                  <pic:spPr>
                    <a:xfrm>
                      <a:off x="0" y="0"/>
                      <a:ext cx="5731200" cy="1892300"/>
                    </a:xfrm>
                    <a:prstGeom prst="rect">
                      <a:avLst/>
                    </a:prstGeom>
                    <a:ln/>
                  </pic:spPr>
                </pic:pic>
              </a:graphicData>
            </a:graphic>
          </wp:inline>
        </w:drawing>
      </w:r>
    </w:p>
    <w:p w14:paraId="46FA2C4B" w14:textId="77777777" w:rsidR="00E61978" w:rsidRPr="00D23F9B" w:rsidRDefault="00E61978" w:rsidP="00E61978">
      <w:pPr>
        <w:jc w:val="both"/>
        <w:rPr>
          <w:lang w:val="en-GB"/>
        </w:rPr>
      </w:pPr>
      <w:r w:rsidRPr="00D23F9B">
        <w:rPr>
          <w:lang w:val="en-GB"/>
        </w:rPr>
        <w:t>OUTPUT_DATASET:</w:t>
      </w:r>
      <w:r>
        <w:rPr>
          <w:noProof/>
          <w:lang w:val="en-US" w:eastAsia="en-US"/>
        </w:rPr>
        <w:drawing>
          <wp:inline distT="114300" distB="114300" distL="114300" distR="114300" wp14:anchorId="5B37655E" wp14:editId="7738AE79">
            <wp:extent cx="5731200" cy="1879600"/>
            <wp:effectExtent l="0" t="0" r="0" b="0"/>
            <wp:docPr id="4"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1"/>
                    <a:srcRect/>
                    <a:stretch>
                      <a:fillRect/>
                    </a:stretch>
                  </pic:blipFill>
                  <pic:spPr>
                    <a:xfrm>
                      <a:off x="0" y="0"/>
                      <a:ext cx="5731200" cy="1879600"/>
                    </a:xfrm>
                    <a:prstGeom prst="rect">
                      <a:avLst/>
                    </a:prstGeom>
                    <a:ln/>
                  </pic:spPr>
                </pic:pic>
              </a:graphicData>
            </a:graphic>
          </wp:inline>
        </w:drawing>
      </w:r>
    </w:p>
    <w:p w14:paraId="06821D94" w14:textId="77777777" w:rsidR="00E61978" w:rsidRPr="00D23F9B" w:rsidRDefault="00E61978" w:rsidP="00E61978">
      <w:pPr>
        <w:jc w:val="both"/>
        <w:rPr>
          <w:lang w:val="en-GB"/>
        </w:rPr>
      </w:pPr>
    </w:p>
    <w:p w14:paraId="48B5728F" w14:textId="77777777" w:rsidR="00E61978" w:rsidRPr="00282A73" w:rsidRDefault="00E61978" w:rsidP="00E61978">
      <w:pPr>
        <w:jc w:val="both"/>
        <w:rPr>
          <w:i/>
          <w:lang w:val="en-US"/>
        </w:rPr>
      </w:pPr>
      <w:r w:rsidRPr="00282A73">
        <w:rPr>
          <w:u w:val="single"/>
          <w:lang w:val="en-US"/>
        </w:rPr>
        <w:t xml:space="preserve">Example </w:t>
      </w:r>
      <w:r>
        <w:rPr>
          <w:u w:val="single"/>
          <w:lang w:val="en-US"/>
        </w:rPr>
        <w:t>3</w:t>
      </w:r>
      <w:r w:rsidRPr="009333E7">
        <w:rPr>
          <w:lang w:val="en-US"/>
        </w:rPr>
        <w:t>:</w:t>
      </w:r>
      <w:r w:rsidRPr="00282A73">
        <w:rPr>
          <w:i/>
          <w:lang w:val="en-US"/>
        </w:rPr>
        <w:t xml:space="preserve"> </w:t>
      </w:r>
    </w:p>
    <w:p w14:paraId="73F8AFD6" w14:textId="77777777" w:rsidR="00E61978" w:rsidRPr="00282A73" w:rsidRDefault="00E61978" w:rsidP="00E61978">
      <w:pPr>
        <w:jc w:val="both"/>
        <w:rPr>
          <w:lang w:val="en-US"/>
        </w:rPr>
      </w:pPr>
      <w:r w:rsidRPr="00282A73">
        <w:rPr>
          <w:lang w:val="en-US"/>
        </w:rPr>
        <w:t xml:space="preserve">OUTPUT_DATASET = </w:t>
      </w:r>
      <w:proofErr w:type="gramStart"/>
      <w:r w:rsidRPr="00282A73">
        <w:rPr>
          <w:lang w:val="en-US"/>
        </w:rPr>
        <w:t>SELECT(</w:t>
      </w:r>
      <w:proofErr w:type="gramEnd"/>
      <w:r w:rsidRPr="00282A73">
        <w:rPr>
          <w:lang w:val="en-US"/>
        </w:rPr>
        <w:t>region: score &gt; 0.5) INPUT_DATASET;</w:t>
      </w:r>
    </w:p>
    <w:p w14:paraId="267EA76B" w14:textId="77777777" w:rsidR="00E61978" w:rsidRPr="00282A73" w:rsidRDefault="00E61978" w:rsidP="00E61978">
      <w:pPr>
        <w:spacing w:line="288" w:lineRule="auto"/>
        <w:jc w:val="both"/>
        <w:rPr>
          <w:lang w:val="en-US"/>
        </w:rPr>
      </w:pPr>
      <w:r w:rsidRPr="00282A73">
        <w:rPr>
          <w:lang w:val="en-US"/>
        </w:rPr>
        <w:br/>
        <w:t xml:space="preserve">This query selects, in all samples in INPUT_DATASET, those regions which have a value greater than </w:t>
      </w:r>
      <w:r w:rsidRPr="00282A73">
        <w:rPr>
          <w:i/>
          <w:lang w:val="en-US"/>
        </w:rPr>
        <w:t>0.5</w:t>
      </w:r>
      <w:r w:rsidRPr="00282A73">
        <w:rPr>
          <w:lang w:val="en-US"/>
        </w:rPr>
        <w:t xml:space="preserve"> for their attribute </w:t>
      </w:r>
      <w:r w:rsidRPr="00282A73">
        <w:rPr>
          <w:i/>
          <w:lang w:val="en-US"/>
        </w:rPr>
        <w:t>score</w:t>
      </w:r>
      <w:r w:rsidRPr="00282A73">
        <w:rPr>
          <w:lang w:val="en-US"/>
        </w:rPr>
        <w:t>. The resulting OUTPUT_DATASET contains a copy of the samples of INPUT-DATASET, with the same metadata, but with only the remain</w:t>
      </w:r>
      <w:r>
        <w:rPr>
          <w:lang w:val="en-US"/>
        </w:rPr>
        <w:t>ing regions. When, for a specific sample, no regions that satisfy the condition are selected, that sample is not included in the output.</w:t>
      </w:r>
    </w:p>
    <w:p w14:paraId="63E98551" w14:textId="77777777" w:rsidR="00E61978" w:rsidRPr="00282A73" w:rsidRDefault="00E61978" w:rsidP="00E61978">
      <w:pPr>
        <w:jc w:val="both"/>
        <w:rPr>
          <w:lang w:val="en-US"/>
        </w:rPr>
      </w:pPr>
    </w:p>
    <w:p w14:paraId="10AC5F47" w14:textId="77777777" w:rsidR="00E61978" w:rsidRPr="008D2B07" w:rsidRDefault="00E61978" w:rsidP="00E61978">
      <w:pPr>
        <w:jc w:val="both"/>
        <w:rPr>
          <w:i/>
          <w:lang w:val="en-GB"/>
        </w:rPr>
      </w:pPr>
      <w:r w:rsidRPr="008D2B07">
        <w:rPr>
          <w:lang w:val="en-GB"/>
        </w:rPr>
        <w:lastRenderedPageBreak/>
        <w:t>OUTPUT_DATASET:</w:t>
      </w:r>
      <w:r w:rsidRPr="00B94ABD">
        <w:rPr>
          <w:noProof/>
          <w:lang w:val="en-GB" w:eastAsia="en-GB"/>
        </w:rPr>
        <w:t xml:space="preserve"> </w:t>
      </w:r>
      <w:r w:rsidRPr="00B94ABD">
        <w:rPr>
          <w:noProof/>
          <w:lang w:val="en-US" w:eastAsia="en-US"/>
        </w:rPr>
        <w:drawing>
          <wp:inline distT="0" distB="0" distL="0" distR="0" wp14:anchorId="548A444D" wp14:editId="576B30FD">
            <wp:extent cx="5733415" cy="1911350"/>
            <wp:effectExtent l="0" t="0" r="698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3415" cy="1911350"/>
                    </a:xfrm>
                    <a:prstGeom prst="rect">
                      <a:avLst/>
                    </a:prstGeom>
                  </pic:spPr>
                </pic:pic>
              </a:graphicData>
            </a:graphic>
          </wp:inline>
        </w:drawing>
      </w:r>
    </w:p>
    <w:p w14:paraId="3FCFDB05" w14:textId="77777777" w:rsidR="00E61978" w:rsidRPr="008D2B07" w:rsidRDefault="00E61978" w:rsidP="00E61978">
      <w:pPr>
        <w:jc w:val="both"/>
        <w:rPr>
          <w:i/>
          <w:lang w:val="en-GB"/>
        </w:rPr>
      </w:pPr>
    </w:p>
    <w:p w14:paraId="24121972" w14:textId="77777777" w:rsidR="00E61978" w:rsidRPr="00282A73" w:rsidRDefault="00E61978" w:rsidP="00E61978">
      <w:pPr>
        <w:jc w:val="both"/>
        <w:rPr>
          <w:i/>
          <w:lang w:val="en-US"/>
        </w:rPr>
      </w:pPr>
      <w:r w:rsidRPr="00282A73">
        <w:rPr>
          <w:u w:val="single"/>
          <w:lang w:val="en-US"/>
        </w:rPr>
        <w:t xml:space="preserve">Example </w:t>
      </w:r>
      <w:r>
        <w:rPr>
          <w:u w:val="single"/>
          <w:lang w:val="en-US"/>
        </w:rPr>
        <w:t>4</w:t>
      </w:r>
      <w:r w:rsidRPr="009333E7">
        <w:rPr>
          <w:lang w:val="en-US"/>
        </w:rPr>
        <w:t>:</w:t>
      </w:r>
    </w:p>
    <w:p w14:paraId="656700F4" w14:textId="77777777" w:rsidR="00E61978" w:rsidRPr="00282A73" w:rsidRDefault="00E61978" w:rsidP="00E61978">
      <w:pPr>
        <w:jc w:val="both"/>
        <w:rPr>
          <w:lang w:val="en-US"/>
        </w:rPr>
      </w:pPr>
      <w:r w:rsidRPr="00282A73">
        <w:rPr>
          <w:lang w:val="en-US"/>
        </w:rPr>
        <w:t xml:space="preserve">DATA = </w:t>
      </w:r>
      <w:proofErr w:type="gramStart"/>
      <w:r w:rsidRPr="00282A73">
        <w:rPr>
          <w:lang w:val="en-US"/>
        </w:rPr>
        <w:t>SELECT(</w:t>
      </w:r>
      <w:proofErr w:type="gramEnd"/>
      <w:r w:rsidRPr="00282A73">
        <w:rPr>
          <w:lang w:val="en-US"/>
        </w:rPr>
        <w:t>cell == ‘</w:t>
      </w:r>
      <w:proofErr w:type="spellStart"/>
      <w:r w:rsidRPr="00282A73">
        <w:rPr>
          <w:lang w:val="en-US"/>
        </w:rPr>
        <w:t>Urothelia</w:t>
      </w:r>
      <w:proofErr w:type="spellEnd"/>
      <w:r w:rsidRPr="00282A73">
        <w:rPr>
          <w:lang w:val="en-US"/>
        </w:rPr>
        <w:t>’; region: left &gt; 100000) HG19_ENCODE_NARROW;</w:t>
      </w:r>
    </w:p>
    <w:p w14:paraId="3B9C88FA" w14:textId="77777777" w:rsidR="00E61978" w:rsidRPr="00282A73" w:rsidRDefault="00E61978" w:rsidP="00E61978">
      <w:pPr>
        <w:jc w:val="both"/>
        <w:rPr>
          <w:lang w:val="en-US"/>
        </w:rPr>
      </w:pPr>
    </w:p>
    <w:p w14:paraId="7F3FADB7" w14:textId="77777777" w:rsidR="00E61978" w:rsidRPr="00282A73" w:rsidRDefault="00E61978" w:rsidP="00E61978">
      <w:pPr>
        <w:jc w:val="both"/>
        <w:rPr>
          <w:lang w:val="en-US"/>
        </w:rPr>
      </w:pPr>
      <w:r w:rsidRPr="00282A73">
        <w:rPr>
          <w:lang w:val="en-US"/>
        </w:rPr>
        <w:t xml:space="preserve">This GMQL statement creates a new output dataset DATA which only includes samples from the input dataset HG19_ENCODE_NARROW that present the metadata attribute-value pair </w:t>
      </w:r>
      <w:r w:rsidRPr="00282A73">
        <w:rPr>
          <w:i/>
          <w:lang w:val="en-US"/>
        </w:rPr>
        <w:t>(cell</w:t>
      </w:r>
      <w:r w:rsidRPr="00282A73">
        <w:rPr>
          <w:i/>
          <w:lang w:val="en-US"/>
        </w:rPr>
        <w:tab/>
      </w:r>
      <w:proofErr w:type="spellStart"/>
      <w:r w:rsidRPr="00282A73">
        <w:rPr>
          <w:i/>
          <w:lang w:val="en-US"/>
        </w:rPr>
        <w:t>Urothelia</w:t>
      </w:r>
      <w:proofErr w:type="spellEnd"/>
      <w:r w:rsidRPr="00282A73">
        <w:rPr>
          <w:i/>
          <w:lang w:val="en-US"/>
        </w:rPr>
        <w:t>)</w:t>
      </w:r>
      <w:r w:rsidRPr="00282A73">
        <w:rPr>
          <w:lang w:val="en-US"/>
        </w:rPr>
        <w:t xml:space="preserve">. Moreover, in each sample, only the regions whose left coordinate value is greater than </w:t>
      </w:r>
      <w:r w:rsidRPr="00282A73">
        <w:rPr>
          <w:i/>
          <w:lang w:val="en-US"/>
        </w:rPr>
        <w:t xml:space="preserve">100000 </w:t>
      </w:r>
      <w:r w:rsidRPr="00282A73">
        <w:rPr>
          <w:lang w:val="en-US"/>
        </w:rPr>
        <w:t>are included in the output dataset DATA.</w:t>
      </w:r>
      <w:r>
        <w:rPr>
          <w:lang w:val="en-US"/>
        </w:rPr>
        <w:t xml:space="preserve"> If no regions of a sample are selected, that sample is not included in the output.</w:t>
      </w:r>
    </w:p>
    <w:p w14:paraId="48F84FF3" w14:textId="77777777" w:rsidR="00E61978" w:rsidRPr="00282A73" w:rsidRDefault="00E61978" w:rsidP="00E61978">
      <w:pPr>
        <w:jc w:val="both"/>
        <w:rPr>
          <w:lang w:val="en-US"/>
        </w:rPr>
      </w:pPr>
    </w:p>
    <w:p w14:paraId="791FEA86" w14:textId="77777777" w:rsidR="00E61978" w:rsidRPr="00282A73" w:rsidRDefault="00E61978" w:rsidP="00E61978">
      <w:pPr>
        <w:jc w:val="both"/>
        <w:rPr>
          <w:u w:val="single"/>
          <w:lang w:val="en-US"/>
        </w:rPr>
      </w:pPr>
      <w:r w:rsidRPr="00282A73">
        <w:rPr>
          <w:u w:val="single"/>
          <w:lang w:val="en-US"/>
        </w:rPr>
        <w:t xml:space="preserve">Example </w:t>
      </w:r>
      <w:r>
        <w:rPr>
          <w:u w:val="single"/>
          <w:lang w:val="en-US"/>
        </w:rPr>
        <w:t>5</w:t>
      </w:r>
      <w:r w:rsidRPr="00641793">
        <w:rPr>
          <w:lang w:val="en-US"/>
        </w:rPr>
        <w:t>:</w:t>
      </w:r>
    </w:p>
    <w:p w14:paraId="5875214C" w14:textId="77777777" w:rsidR="00E61978" w:rsidRPr="00282A73" w:rsidRDefault="00E61978" w:rsidP="00E61978">
      <w:pPr>
        <w:jc w:val="both"/>
        <w:rPr>
          <w:lang w:val="en-US"/>
        </w:rPr>
      </w:pPr>
      <w:r w:rsidRPr="00282A73">
        <w:rPr>
          <w:lang w:val="en-US"/>
        </w:rPr>
        <w:t xml:space="preserve">DATA = </w:t>
      </w:r>
      <w:proofErr w:type="gramStart"/>
      <w:r w:rsidRPr="00282A73">
        <w:rPr>
          <w:lang w:val="en-US"/>
        </w:rPr>
        <w:t>SELECT(</w:t>
      </w:r>
      <w:proofErr w:type="gramEnd"/>
      <w:r w:rsidRPr="00282A73">
        <w:rPr>
          <w:lang w:val="en-US"/>
        </w:rPr>
        <w:t>region: NOT(</w:t>
      </w:r>
      <w:proofErr w:type="spellStart"/>
      <w:r w:rsidRPr="00282A73">
        <w:rPr>
          <w:lang w:val="en-US"/>
        </w:rPr>
        <w:t>variant_type</w:t>
      </w:r>
      <w:proofErr w:type="spellEnd"/>
      <w:r w:rsidRPr="00282A73">
        <w:rPr>
          <w:lang w:val="en-US"/>
        </w:rPr>
        <w:t xml:space="preserve"> == 'SNP')) HG19_TCGA_dnaseq;</w:t>
      </w:r>
    </w:p>
    <w:p w14:paraId="208B3BF3" w14:textId="77777777" w:rsidR="00E61978" w:rsidRPr="00282A73" w:rsidRDefault="00E61978" w:rsidP="00E61978">
      <w:pPr>
        <w:jc w:val="both"/>
        <w:rPr>
          <w:lang w:val="en-US"/>
        </w:rPr>
      </w:pPr>
    </w:p>
    <w:p w14:paraId="18879CDE" w14:textId="77777777" w:rsidR="00E61978" w:rsidRPr="00282A73" w:rsidRDefault="00E61978" w:rsidP="00E61978">
      <w:pPr>
        <w:jc w:val="both"/>
        <w:rPr>
          <w:lang w:val="en-US"/>
        </w:rPr>
      </w:pPr>
      <w:r w:rsidRPr="00282A73">
        <w:rPr>
          <w:lang w:val="en-US"/>
        </w:rPr>
        <w:t xml:space="preserve">This statement produces a dataset that contains all the samples of the input dataset (with all their metadata) which have at least one region which </w:t>
      </w:r>
      <w:r>
        <w:rPr>
          <w:lang w:val="en-US"/>
        </w:rPr>
        <w:t>is</w:t>
      </w:r>
      <w:r w:rsidRPr="00282A73">
        <w:rPr>
          <w:lang w:val="en-US"/>
        </w:rPr>
        <w:t xml:space="preserve"> not of </w:t>
      </w:r>
      <w:proofErr w:type="spellStart"/>
      <w:r w:rsidRPr="00282A73">
        <w:rPr>
          <w:i/>
          <w:lang w:val="en-US"/>
        </w:rPr>
        <w:t>variant_type</w:t>
      </w:r>
      <w:proofErr w:type="spellEnd"/>
      <w:r w:rsidRPr="00282A73">
        <w:rPr>
          <w:i/>
          <w:lang w:val="en-US"/>
        </w:rPr>
        <w:t xml:space="preserve"> </w:t>
      </w:r>
      <w:r w:rsidRPr="00282A73">
        <w:rPr>
          <w:lang w:val="en-US"/>
        </w:rPr>
        <w:t>‘</w:t>
      </w:r>
      <w:r w:rsidRPr="00282A73">
        <w:rPr>
          <w:i/>
          <w:lang w:val="en-US"/>
        </w:rPr>
        <w:t>SNP</w:t>
      </w:r>
      <w:r w:rsidRPr="00282A73">
        <w:rPr>
          <w:lang w:val="en-US"/>
        </w:rPr>
        <w:t xml:space="preserve">’. Inside each sample the regions that, for the region attribute </w:t>
      </w:r>
      <w:proofErr w:type="spellStart"/>
      <w:r w:rsidRPr="00282A73">
        <w:rPr>
          <w:i/>
          <w:lang w:val="en-US"/>
        </w:rPr>
        <w:t>variant_type</w:t>
      </w:r>
      <w:proofErr w:type="spellEnd"/>
      <w:r w:rsidRPr="00282A73">
        <w:rPr>
          <w:lang w:val="en-US"/>
        </w:rPr>
        <w:t xml:space="preserve">, have a value different from “SNP” (Single-Nucleotide Polymorphism) are preserved; the regions that have </w:t>
      </w:r>
      <w:proofErr w:type="spellStart"/>
      <w:r w:rsidRPr="00282A73">
        <w:rPr>
          <w:i/>
          <w:lang w:val="en-US"/>
        </w:rPr>
        <w:t>variant_type</w:t>
      </w:r>
      <w:proofErr w:type="spellEnd"/>
      <w:r w:rsidRPr="00282A73">
        <w:rPr>
          <w:lang w:val="en-US"/>
        </w:rPr>
        <w:t xml:space="preserve"> ‘</w:t>
      </w:r>
      <w:r w:rsidRPr="00282A73">
        <w:rPr>
          <w:i/>
          <w:lang w:val="en-US"/>
        </w:rPr>
        <w:t>SNP</w:t>
      </w:r>
      <w:r w:rsidRPr="00282A73">
        <w:rPr>
          <w:lang w:val="en-US"/>
        </w:rPr>
        <w:t>’, instead, are excluded.</w:t>
      </w:r>
    </w:p>
    <w:p w14:paraId="25999DFB" w14:textId="77777777" w:rsidR="00E61978" w:rsidRPr="00282A73" w:rsidRDefault="00E61978" w:rsidP="00E61978">
      <w:pPr>
        <w:jc w:val="both"/>
        <w:rPr>
          <w:lang w:val="en-US"/>
        </w:rPr>
      </w:pPr>
      <w:r w:rsidRPr="00282A73">
        <w:rPr>
          <w:lang w:val="en-US"/>
        </w:rPr>
        <w:t>Note that in case all regions belonging to a sample have been excluded through the NOT condition, that empty sample is not produced in the output dataset.</w:t>
      </w:r>
    </w:p>
    <w:p w14:paraId="114E7BE8" w14:textId="77777777" w:rsidR="00E61978" w:rsidRPr="00282A73" w:rsidRDefault="00E61978" w:rsidP="00E61978">
      <w:pPr>
        <w:jc w:val="both"/>
        <w:rPr>
          <w:lang w:val="en-US"/>
        </w:rPr>
      </w:pPr>
    </w:p>
    <w:p w14:paraId="0AF41EF8" w14:textId="77777777" w:rsidR="00E61978" w:rsidRPr="00282A73" w:rsidRDefault="00E61978" w:rsidP="00E61978">
      <w:pPr>
        <w:jc w:val="both"/>
        <w:rPr>
          <w:lang w:val="en-US"/>
        </w:rPr>
      </w:pPr>
      <w:r w:rsidRPr="00282A73">
        <w:rPr>
          <w:u w:val="single"/>
          <w:lang w:val="en-US"/>
        </w:rPr>
        <w:t xml:space="preserve">Example </w:t>
      </w:r>
      <w:r>
        <w:rPr>
          <w:u w:val="single"/>
          <w:lang w:val="en-US"/>
        </w:rPr>
        <w:t>6</w:t>
      </w:r>
      <w:r w:rsidRPr="00641793">
        <w:rPr>
          <w:lang w:val="en-US"/>
        </w:rPr>
        <w:t>:</w:t>
      </w:r>
    </w:p>
    <w:p w14:paraId="5254BF99" w14:textId="77777777" w:rsidR="00E61978" w:rsidRPr="00282A73" w:rsidRDefault="00E61978" w:rsidP="00E61978">
      <w:pPr>
        <w:jc w:val="both"/>
        <w:rPr>
          <w:lang w:val="en-US"/>
        </w:rPr>
      </w:pPr>
      <w:r>
        <w:rPr>
          <w:lang w:val="en-US"/>
        </w:rPr>
        <w:t xml:space="preserve">DATA = </w:t>
      </w:r>
      <w:proofErr w:type="gramStart"/>
      <w:r>
        <w:rPr>
          <w:lang w:val="en-US"/>
        </w:rPr>
        <w:t>SELECT(</w:t>
      </w:r>
      <w:proofErr w:type="gramEnd"/>
      <w:r>
        <w:rPr>
          <w:lang w:val="en-US"/>
        </w:rPr>
        <w:t>manually_curated__</w:t>
      </w:r>
      <w:proofErr w:type="spellStart"/>
      <w:r w:rsidRPr="00282A73">
        <w:rPr>
          <w:lang w:val="en-US"/>
        </w:rPr>
        <w:t>tissue_status</w:t>
      </w:r>
      <w:proofErr w:type="spellEnd"/>
      <w:r w:rsidRPr="00282A73">
        <w:rPr>
          <w:lang w:val="en-US"/>
        </w:rPr>
        <w:t xml:space="preserve"> == "tumoral" AND </w:t>
      </w:r>
    </w:p>
    <w:p w14:paraId="18473091" w14:textId="77777777" w:rsidR="00E61978" w:rsidRDefault="00E61978" w:rsidP="00E61978">
      <w:pPr>
        <w:ind w:left="1440" w:firstLine="720"/>
        <w:jc w:val="both"/>
        <w:rPr>
          <w:lang w:val="en-US"/>
        </w:rPr>
      </w:pPr>
      <w:r w:rsidRPr="00282A73">
        <w:rPr>
          <w:lang w:val="en-US"/>
        </w:rPr>
        <w:t>(manually_curated</w:t>
      </w:r>
      <w:r>
        <w:rPr>
          <w:lang w:val="en-US"/>
        </w:rPr>
        <w:t>__</w:t>
      </w:r>
      <w:proofErr w:type="spellStart"/>
      <w:r w:rsidRPr="00282A73">
        <w:rPr>
          <w:lang w:val="en-US"/>
        </w:rPr>
        <w:t>tumor_t</w:t>
      </w:r>
      <w:r>
        <w:rPr>
          <w:lang w:val="en-US"/>
        </w:rPr>
        <w:t>ag</w:t>
      </w:r>
      <w:proofErr w:type="spellEnd"/>
      <w:r>
        <w:rPr>
          <w:lang w:val="en-US"/>
        </w:rPr>
        <w:t xml:space="preserve"> == "</w:t>
      </w:r>
      <w:proofErr w:type="spellStart"/>
      <w:r>
        <w:rPr>
          <w:lang w:val="en-US"/>
        </w:rPr>
        <w:t>gbm</w:t>
      </w:r>
      <w:proofErr w:type="spellEnd"/>
      <w:r>
        <w:rPr>
          <w:lang w:val="en-US"/>
        </w:rPr>
        <w:t xml:space="preserve">" OR </w:t>
      </w:r>
    </w:p>
    <w:p w14:paraId="7E1EF84C" w14:textId="77777777" w:rsidR="00E61978" w:rsidRPr="00282A73" w:rsidRDefault="00E61978" w:rsidP="00E61978">
      <w:pPr>
        <w:ind w:left="1440" w:firstLine="720"/>
        <w:jc w:val="both"/>
        <w:rPr>
          <w:lang w:val="en-US"/>
        </w:rPr>
      </w:pPr>
      <w:r>
        <w:rPr>
          <w:lang w:val="en-US"/>
        </w:rPr>
        <w:t>manually_curated__</w:t>
      </w:r>
      <w:proofErr w:type="spellStart"/>
      <w:r>
        <w:rPr>
          <w:lang w:val="en-US"/>
        </w:rPr>
        <w:t>tumor_tag</w:t>
      </w:r>
      <w:proofErr w:type="spellEnd"/>
      <w:r>
        <w:rPr>
          <w:lang w:val="en-US"/>
        </w:rPr>
        <w:t xml:space="preserve"> == "</w:t>
      </w:r>
      <w:proofErr w:type="spellStart"/>
      <w:r>
        <w:rPr>
          <w:lang w:val="en-US"/>
        </w:rPr>
        <w:t>brca</w:t>
      </w:r>
      <w:proofErr w:type="spellEnd"/>
      <w:r>
        <w:rPr>
          <w:lang w:val="en-US"/>
        </w:rPr>
        <w:t xml:space="preserve">")) </w:t>
      </w:r>
      <w:r w:rsidRPr="00282A73">
        <w:rPr>
          <w:lang w:val="en-US"/>
        </w:rPr>
        <w:t>HG19_TCGA_dnaseq;</w:t>
      </w:r>
    </w:p>
    <w:p w14:paraId="052882B6" w14:textId="77777777" w:rsidR="00E61978" w:rsidRPr="00282A73" w:rsidRDefault="00E61978" w:rsidP="00E61978">
      <w:pPr>
        <w:jc w:val="both"/>
        <w:rPr>
          <w:lang w:val="en-US"/>
        </w:rPr>
      </w:pPr>
    </w:p>
    <w:p w14:paraId="7E2B2068" w14:textId="77777777" w:rsidR="00E61978" w:rsidRPr="00282A73" w:rsidRDefault="00E61978" w:rsidP="00E61978">
      <w:pPr>
        <w:jc w:val="both"/>
        <w:rPr>
          <w:u w:val="single"/>
          <w:lang w:val="en-US"/>
        </w:rPr>
      </w:pPr>
      <w:r w:rsidRPr="00282A73">
        <w:rPr>
          <w:lang w:val="en-US"/>
        </w:rPr>
        <w:t>This statement shows how it is possible to combine multiple conditions on the me</w:t>
      </w:r>
      <w:r>
        <w:rPr>
          <w:lang w:val="en-US"/>
        </w:rPr>
        <w:t>tadata attributes by using the B</w:t>
      </w:r>
      <w:r w:rsidRPr="00282A73">
        <w:rPr>
          <w:lang w:val="en-US"/>
        </w:rPr>
        <w:t xml:space="preserve">oolean operators AND </w:t>
      </w:r>
      <w:proofErr w:type="spellStart"/>
      <w:r w:rsidRPr="00282A73">
        <w:rPr>
          <w:lang w:val="en-US"/>
        </w:rPr>
        <w:t>and</w:t>
      </w:r>
      <w:proofErr w:type="spellEnd"/>
      <w:r w:rsidRPr="00282A73">
        <w:rPr>
          <w:lang w:val="en-US"/>
        </w:rPr>
        <w:t xml:space="preserve"> OR. In this particular case, the output dataset contains all the samples that have </w:t>
      </w:r>
      <w:r>
        <w:rPr>
          <w:i/>
          <w:lang w:val="en-US"/>
        </w:rPr>
        <w:t>manually_curated__</w:t>
      </w:r>
      <w:proofErr w:type="spellStart"/>
      <w:r w:rsidRPr="00282A73">
        <w:rPr>
          <w:i/>
          <w:lang w:val="en-US"/>
        </w:rPr>
        <w:t>tissue_status</w:t>
      </w:r>
      <w:proofErr w:type="spellEnd"/>
      <w:r w:rsidRPr="00282A73">
        <w:rPr>
          <w:i/>
          <w:lang w:val="en-US"/>
        </w:rPr>
        <w:t xml:space="preserve"> </w:t>
      </w:r>
      <w:r w:rsidRPr="00282A73">
        <w:rPr>
          <w:lang w:val="en-US"/>
        </w:rPr>
        <w:t>= "</w:t>
      </w:r>
      <w:r w:rsidRPr="00282A73">
        <w:rPr>
          <w:i/>
          <w:lang w:val="en-US"/>
        </w:rPr>
        <w:t>tumoral</w:t>
      </w:r>
      <w:r w:rsidRPr="00282A73">
        <w:rPr>
          <w:lang w:val="en-US"/>
        </w:rPr>
        <w:t xml:space="preserve">" and </w:t>
      </w:r>
      <w:r>
        <w:rPr>
          <w:i/>
          <w:lang w:val="en-US"/>
        </w:rPr>
        <w:t>manually_curated__</w:t>
      </w:r>
      <w:proofErr w:type="spellStart"/>
      <w:r w:rsidRPr="00282A73">
        <w:rPr>
          <w:i/>
          <w:lang w:val="en-US"/>
        </w:rPr>
        <w:t>tumor_tag</w:t>
      </w:r>
      <w:proofErr w:type="spellEnd"/>
      <w:r w:rsidRPr="00282A73">
        <w:rPr>
          <w:i/>
          <w:lang w:val="en-US"/>
        </w:rPr>
        <w:t xml:space="preserve"> </w:t>
      </w:r>
      <w:r w:rsidRPr="00282A73">
        <w:rPr>
          <w:lang w:val="en-US"/>
        </w:rPr>
        <w:t>= "</w:t>
      </w:r>
      <w:proofErr w:type="spellStart"/>
      <w:r w:rsidRPr="00282A73">
        <w:rPr>
          <w:i/>
          <w:lang w:val="en-US"/>
        </w:rPr>
        <w:t>gbm</w:t>
      </w:r>
      <w:proofErr w:type="spellEnd"/>
      <w:r w:rsidRPr="00282A73">
        <w:rPr>
          <w:lang w:val="en-US"/>
        </w:rPr>
        <w:t xml:space="preserve">", and also all the samples that have </w:t>
      </w:r>
      <w:r>
        <w:rPr>
          <w:i/>
          <w:lang w:val="en-US"/>
        </w:rPr>
        <w:t>manually_curated__</w:t>
      </w:r>
      <w:proofErr w:type="spellStart"/>
      <w:r w:rsidRPr="00282A73">
        <w:rPr>
          <w:i/>
          <w:lang w:val="en-US"/>
        </w:rPr>
        <w:t>tissue_status</w:t>
      </w:r>
      <w:proofErr w:type="spellEnd"/>
      <w:r w:rsidRPr="00282A73">
        <w:rPr>
          <w:i/>
          <w:lang w:val="en-US"/>
        </w:rPr>
        <w:t xml:space="preserve"> </w:t>
      </w:r>
      <w:r w:rsidRPr="00282A73">
        <w:rPr>
          <w:lang w:val="en-US"/>
        </w:rPr>
        <w:t>= "</w:t>
      </w:r>
      <w:r w:rsidRPr="00282A73">
        <w:rPr>
          <w:i/>
          <w:lang w:val="en-US"/>
        </w:rPr>
        <w:t>tumoral</w:t>
      </w:r>
      <w:r w:rsidRPr="00282A73">
        <w:rPr>
          <w:lang w:val="en-US"/>
        </w:rPr>
        <w:t xml:space="preserve">" and </w:t>
      </w:r>
      <w:r>
        <w:rPr>
          <w:i/>
          <w:lang w:val="en-US"/>
        </w:rPr>
        <w:t>manually_curated__</w:t>
      </w:r>
      <w:proofErr w:type="spellStart"/>
      <w:r w:rsidRPr="00282A73">
        <w:rPr>
          <w:i/>
          <w:lang w:val="en-US"/>
        </w:rPr>
        <w:t>tumor_tag</w:t>
      </w:r>
      <w:proofErr w:type="spellEnd"/>
      <w:r w:rsidRPr="00282A73">
        <w:rPr>
          <w:i/>
          <w:lang w:val="en-US"/>
        </w:rPr>
        <w:t xml:space="preserve"> </w:t>
      </w:r>
      <w:r w:rsidRPr="00282A73">
        <w:rPr>
          <w:lang w:val="en-US"/>
        </w:rPr>
        <w:t>= "</w:t>
      </w:r>
      <w:proofErr w:type="spellStart"/>
      <w:r w:rsidRPr="00282A73">
        <w:rPr>
          <w:i/>
          <w:lang w:val="en-US"/>
        </w:rPr>
        <w:t>brca</w:t>
      </w:r>
      <w:proofErr w:type="spellEnd"/>
      <w:r w:rsidRPr="00282A73">
        <w:rPr>
          <w:lang w:val="en-US"/>
        </w:rPr>
        <w:t xml:space="preserve">". Notice that </w:t>
      </w:r>
      <w:proofErr w:type="spellStart"/>
      <w:r w:rsidRPr="00282A73">
        <w:rPr>
          <w:i/>
          <w:lang w:val="en-US"/>
        </w:rPr>
        <w:t>gbm</w:t>
      </w:r>
      <w:proofErr w:type="spellEnd"/>
      <w:r w:rsidRPr="00282A73">
        <w:rPr>
          <w:lang w:val="en-US"/>
        </w:rPr>
        <w:t xml:space="preserve"> corresponds to data concerning patients with </w:t>
      </w:r>
      <w:r w:rsidRPr="00282A73">
        <w:rPr>
          <w:i/>
          <w:lang w:val="en-US"/>
        </w:rPr>
        <w:t>Glioblastoma multiforme</w:t>
      </w:r>
      <w:r w:rsidRPr="00282A73">
        <w:rPr>
          <w:lang w:val="en-US"/>
        </w:rPr>
        <w:t xml:space="preserve">, instead </w:t>
      </w:r>
      <w:proofErr w:type="spellStart"/>
      <w:r w:rsidRPr="00282A73">
        <w:rPr>
          <w:i/>
          <w:lang w:val="en-US"/>
        </w:rPr>
        <w:t>brca</w:t>
      </w:r>
      <w:proofErr w:type="spellEnd"/>
      <w:r w:rsidRPr="00282A73">
        <w:rPr>
          <w:i/>
          <w:lang w:val="en-US"/>
        </w:rPr>
        <w:t xml:space="preserve"> </w:t>
      </w:r>
      <w:r w:rsidRPr="00282A73">
        <w:rPr>
          <w:lang w:val="en-US"/>
        </w:rPr>
        <w:t xml:space="preserve">refers to </w:t>
      </w:r>
      <w:r w:rsidRPr="00282A73">
        <w:rPr>
          <w:i/>
          <w:lang w:val="en-US"/>
        </w:rPr>
        <w:t>Breast Invasive Carcinoma</w:t>
      </w:r>
      <w:r w:rsidRPr="00282A73">
        <w:rPr>
          <w:lang w:val="en-US"/>
        </w:rPr>
        <w:t>.</w:t>
      </w:r>
    </w:p>
    <w:p w14:paraId="578740FF" w14:textId="77777777" w:rsidR="00E61978" w:rsidRPr="00282A73" w:rsidRDefault="00E61978" w:rsidP="00E61978">
      <w:pPr>
        <w:jc w:val="both"/>
        <w:rPr>
          <w:lang w:val="en-US"/>
        </w:rPr>
      </w:pPr>
    </w:p>
    <w:p w14:paraId="7AD5635B" w14:textId="77777777" w:rsidR="00E61978" w:rsidRPr="00282A73" w:rsidRDefault="00E61978" w:rsidP="00E61978">
      <w:pPr>
        <w:keepNext/>
        <w:jc w:val="both"/>
        <w:rPr>
          <w:i/>
          <w:lang w:val="en-US"/>
        </w:rPr>
      </w:pPr>
      <w:r w:rsidRPr="00282A73">
        <w:rPr>
          <w:u w:val="single"/>
          <w:lang w:val="en-US"/>
        </w:rPr>
        <w:lastRenderedPageBreak/>
        <w:t xml:space="preserve">Example </w:t>
      </w:r>
      <w:r>
        <w:rPr>
          <w:u w:val="single"/>
          <w:lang w:val="en-US"/>
        </w:rPr>
        <w:t>7</w:t>
      </w:r>
      <w:r w:rsidRPr="009333E7">
        <w:rPr>
          <w:lang w:val="en-US"/>
        </w:rPr>
        <w:t>:</w:t>
      </w:r>
    </w:p>
    <w:p w14:paraId="67518966" w14:textId="77777777" w:rsidR="00E61978" w:rsidRPr="00282A73" w:rsidRDefault="00E61978" w:rsidP="00E61978">
      <w:pPr>
        <w:jc w:val="both"/>
        <w:rPr>
          <w:lang w:val="en-US"/>
        </w:rPr>
      </w:pPr>
      <w:r w:rsidRPr="00282A73">
        <w:rPr>
          <w:lang w:val="en-US"/>
        </w:rPr>
        <w:t xml:space="preserve">JUN_POLR2A_TF = </w:t>
      </w:r>
      <w:proofErr w:type="gramStart"/>
      <w:r w:rsidRPr="00282A73">
        <w:rPr>
          <w:lang w:val="en-US"/>
        </w:rPr>
        <w:t>SELECT(</w:t>
      </w:r>
      <w:proofErr w:type="spellStart"/>
      <w:proofErr w:type="gramEnd"/>
      <w:r w:rsidRPr="00282A73">
        <w:rPr>
          <w:lang w:val="en-US"/>
        </w:rPr>
        <w:t>antibody_target</w:t>
      </w:r>
      <w:proofErr w:type="spellEnd"/>
      <w:r w:rsidRPr="00282A73">
        <w:rPr>
          <w:lang w:val="en-US"/>
        </w:rPr>
        <w:t xml:space="preserve"> == ‘JUN’; region: </w:t>
      </w:r>
      <w:proofErr w:type="spellStart"/>
      <w:r w:rsidRPr="00282A73">
        <w:rPr>
          <w:lang w:val="en-US"/>
        </w:rPr>
        <w:t>p</w:t>
      </w:r>
      <w:r>
        <w:rPr>
          <w:lang w:val="en-US"/>
        </w:rPr>
        <w:t>v</w:t>
      </w:r>
      <w:r w:rsidRPr="00282A73">
        <w:rPr>
          <w:lang w:val="en-US"/>
        </w:rPr>
        <w:t>alue</w:t>
      </w:r>
      <w:proofErr w:type="spellEnd"/>
      <w:r w:rsidRPr="00282A73">
        <w:rPr>
          <w:lang w:val="en-US"/>
        </w:rPr>
        <w:t xml:space="preserve"> &lt; 0.01; </w:t>
      </w:r>
      <w:r w:rsidRPr="00282A73">
        <w:rPr>
          <w:lang w:val="en-US"/>
        </w:rPr>
        <w:tab/>
      </w:r>
      <w:r w:rsidRPr="00282A73">
        <w:rPr>
          <w:lang w:val="en-US"/>
        </w:rPr>
        <w:tab/>
      </w:r>
      <w:proofErr w:type="spellStart"/>
      <w:r w:rsidRPr="00282A73">
        <w:rPr>
          <w:lang w:val="en-US"/>
        </w:rPr>
        <w:t>semijoin</w:t>
      </w:r>
      <w:proofErr w:type="spellEnd"/>
      <w:r w:rsidRPr="00282A73">
        <w:rPr>
          <w:lang w:val="en-US"/>
        </w:rPr>
        <w:t>: cell NOT IN POLR2A_TF) HG19_ENCODE_NARROW;</w:t>
      </w:r>
    </w:p>
    <w:p w14:paraId="3E110B43" w14:textId="77777777" w:rsidR="00E61978" w:rsidRPr="00282A73" w:rsidRDefault="00E61978" w:rsidP="00E61978">
      <w:pPr>
        <w:jc w:val="both"/>
        <w:rPr>
          <w:lang w:val="en-US"/>
        </w:rPr>
      </w:pPr>
    </w:p>
    <w:p w14:paraId="2EE9D0D3" w14:textId="77777777" w:rsidR="00E61978" w:rsidRPr="00282A73" w:rsidRDefault="00E61978" w:rsidP="00E61978">
      <w:pPr>
        <w:jc w:val="both"/>
        <w:rPr>
          <w:lang w:val="en-US"/>
        </w:rPr>
      </w:pPr>
      <w:r w:rsidRPr="00282A73">
        <w:rPr>
          <w:lang w:val="en-US"/>
        </w:rPr>
        <w:t xml:space="preserve">This statement creates a new dataset called JUN_POLR2A_TF by selecting those samples and their regions from the existing HG19_ENCODE_NARROW dataset (a collection of </w:t>
      </w:r>
      <w:proofErr w:type="spellStart"/>
      <w:r w:rsidRPr="00282A73">
        <w:rPr>
          <w:lang w:val="en-US"/>
        </w:rPr>
        <w:t>narrowPeak</w:t>
      </w:r>
      <w:proofErr w:type="spellEnd"/>
      <w:r w:rsidRPr="00282A73">
        <w:rPr>
          <w:lang w:val="en-US"/>
        </w:rPr>
        <w:t xml:space="preserve"> data from the ENCODE repository) such that:</w:t>
      </w:r>
    </w:p>
    <w:p w14:paraId="5AFCED11" w14:textId="77777777" w:rsidR="00E61978" w:rsidRPr="00282A73" w:rsidRDefault="00E61978" w:rsidP="00E61978">
      <w:pPr>
        <w:numPr>
          <w:ilvl w:val="0"/>
          <w:numId w:val="25"/>
        </w:numPr>
        <w:contextualSpacing/>
        <w:jc w:val="both"/>
        <w:rPr>
          <w:lang w:val="en-US"/>
        </w:rPr>
      </w:pPr>
      <w:r w:rsidRPr="00282A73">
        <w:rPr>
          <w:lang w:val="en-US"/>
        </w:rPr>
        <w:t xml:space="preserve">each output sample has a metadata attribute called </w:t>
      </w:r>
      <w:proofErr w:type="spellStart"/>
      <w:r w:rsidRPr="00282A73">
        <w:rPr>
          <w:i/>
          <w:lang w:val="en-US"/>
        </w:rPr>
        <w:t>antibody_target</w:t>
      </w:r>
      <w:proofErr w:type="spellEnd"/>
      <w:r w:rsidRPr="00282A73">
        <w:rPr>
          <w:i/>
          <w:lang w:val="en-US"/>
        </w:rPr>
        <w:t xml:space="preserve"> </w:t>
      </w:r>
      <w:r w:rsidRPr="00282A73">
        <w:rPr>
          <w:lang w:val="en-US"/>
        </w:rPr>
        <w:t xml:space="preserve">with value </w:t>
      </w:r>
      <w:r w:rsidRPr="00282A73">
        <w:rPr>
          <w:i/>
          <w:lang w:val="en-US"/>
        </w:rPr>
        <w:t>JUN</w:t>
      </w:r>
      <w:r w:rsidRPr="00282A73">
        <w:rPr>
          <w:lang w:val="en-US"/>
        </w:rPr>
        <w:t>;</w:t>
      </w:r>
    </w:p>
    <w:p w14:paraId="341F8AC8" w14:textId="77777777" w:rsidR="00E61978" w:rsidRPr="00282A73" w:rsidRDefault="00E61978" w:rsidP="00E61978">
      <w:pPr>
        <w:numPr>
          <w:ilvl w:val="0"/>
          <w:numId w:val="25"/>
        </w:numPr>
        <w:contextualSpacing/>
        <w:jc w:val="both"/>
        <w:rPr>
          <w:lang w:val="en-US"/>
        </w:rPr>
      </w:pPr>
      <w:r w:rsidRPr="00282A73">
        <w:rPr>
          <w:lang w:val="en-US"/>
        </w:rPr>
        <w:t xml:space="preserve">each output sample also has not a metadata attribute called </w:t>
      </w:r>
      <w:r w:rsidRPr="00282A73">
        <w:rPr>
          <w:i/>
          <w:lang w:val="en-US"/>
        </w:rPr>
        <w:t xml:space="preserve">cell </w:t>
      </w:r>
      <w:r w:rsidRPr="00282A73">
        <w:rPr>
          <w:lang w:val="en-US"/>
        </w:rPr>
        <w:t xml:space="preserve">that has the same value of at least one of the values that a metadata attribute equally called </w:t>
      </w:r>
      <w:r w:rsidRPr="00282A73">
        <w:rPr>
          <w:i/>
          <w:lang w:val="en-US"/>
        </w:rPr>
        <w:t xml:space="preserve">cell </w:t>
      </w:r>
      <w:r w:rsidRPr="00282A73">
        <w:rPr>
          <w:lang w:val="en-US"/>
        </w:rPr>
        <w:t>has in at least one sample of the POLR2A_TF dataset;</w:t>
      </w:r>
    </w:p>
    <w:p w14:paraId="391BD9D2" w14:textId="77777777" w:rsidR="00E61978" w:rsidRDefault="00E61978" w:rsidP="00E61978">
      <w:pPr>
        <w:numPr>
          <w:ilvl w:val="0"/>
          <w:numId w:val="25"/>
        </w:numPr>
        <w:contextualSpacing/>
        <w:jc w:val="both"/>
        <w:rPr>
          <w:lang w:val="en-US"/>
        </w:rPr>
      </w:pPr>
      <w:r w:rsidRPr="00282A73">
        <w:rPr>
          <w:lang w:val="en-US"/>
        </w:rPr>
        <w:t xml:space="preserve">for each sample satisfying A and B, only its regions that have a region attribute called </w:t>
      </w:r>
      <w:proofErr w:type="spellStart"/>
      <w:r w:rsidRPr="00282A73">
        <w:rPr>
          <w:i/>
          <w:lang w:val="en-US"/>
        </w:rPr>
        <w:t>p</w:t>
      </w:r>
      <w:r>
        <w:rPr>
          <w:i/>
          <w:lang w:val="en-US"/>
        </w:rPr>
        <w:t>v</w:t>
      </w:r>
      <w:r w:rsidRPr="00282A73">
        <w:rPr>
          <w:i/>
          <w:lang w:val="en-US"/>
        </w:rPr>
        <w:t>alue</w:t>
      </w:r>
      <w:proofErr w:type="spellEnd"/>
      <w:r w:rsidRPr="00282A73">
        <w:rPr>
          <w:i/>
          <w:lang w:val="en-US"/>
        </w:rPr>
        <w:t xml:space="preserve"> </w:t>
      </w:r>
      <w:r w:rsidRPr="00282A73">
        <w:rPr>
          <w:lang w:val="en-US"/>
        </w:rPr>
        <w:t xml:space="preserve">with the associated value less than </w:t>
      </w:r>
      <w:r w:rsidRPr="00282A73">
        <w:rPr>
          <w:i/>
          <w:lang w:val="en-US"/>
        </w:rPr>
        <w:t>0.01</w:t>
      </w:r>
      <w:r>
        <w:rPr>
          <w:lang w:val="en-US"/>
        </w:rPr>
        <w:t xml:space="preserve"> are conserved in output; only samples with at least one conserved region are selected in the output.</w:t>
      </w:r>
    </w:p>
    <w:p w14:paraId="7C802BD8" w14:textId="77777777" w:rsidR="00E61978" w:rsidRDefault="00E61978" w:rsidP="00E61978">
      <w:pPr>
        <w:contextualSpacing/>
        <w:jc w:val="both"/>
        <w:rPr>
          <w:lang w:val="en-US"/>
        </w:rPr>
      </w:pPr>
    </w:p>
    <w:p w14:paraId="5C1F0683" w14:textId="77777777" w:rsidR="00E61978" w:rsidRDefault="00E61978" w:rsidP="00E61978">
      <w:pPr>
        <w:contextualSpacing/>
        <w:jc w:val="both"/>
        <w:rPr>
          <w:u w:val="single"/>
          <w:lang w:val="en-US"/>
        </w:rPr>
      </w:pPr>
      <w:r w:rsidRPr="008D7733">
        <w:rPr>
          <w:u w:val="single"/>
          <w:lang w:val="en-US"/>
        </w:rPr>
        <w:t xml:space="preserve">Example </w:t>
      </w:r>
      <w:r>
        <w:rPr>
          <w:u w:val="single"/>
          <w:lang w:val="en-US"/>
        </w:rPr>
        <w:t>8</w:t>
      </w:r>
      <w:r w:rsidRPr="009333E7">
        <w:rPr>
          <w:lang w:val="en-US"/>
        </w:rPr>
        <w:t>:</w:t>
      </w:r>
    </w:p>
    <w:p w14:paraId="2D49B1F9" w14:textId="77777777" w:rsidR="00E61978" w:rsidRPr="008D7733" w:rsidRDefault="00E61978" w:rsidP="00E61978">
      <w:pPr>
        <w:spacing w:line="240" w:lineRule="auto"/>
        <w:rPr>
          <w:rFonts w:eastAsia="Times New Roman"/>
          <w:color w:val="24292E"/>
          <w:shd w:val="clear" w:color="auto" w:fill="FFFFFF"/>
          <w:lang w:val="en-GB" w:eastAsia="en-GB"/>
        </w:rPr>
      </w:pPr>
      <w:r>
        <w:rPr>
          <w:rFonts w:eastAsia="Times New Roman"/>
          <w:color w:val="24292E"/>
          <w:shd w:val="clear" w:color="auto" w:fill="FFFFFF"/>
          <w:lang w:val="en-US" w:eastAsia="en-GB"/>
        </w:rPr>
        <w:t>DATA</w:t>
      </w:r>
      <w:r w:rsidRPr="008D7733">
        <w:rPr>
          <w:rFonts w:eastAsia="Times New Roman"/>
          <w:color w:val="24292E"/>
          <w:shd w:val="clear" w:color="auto" w:fill="FFFFFF"/>
          <w:lang w:val="en-GB" w:eastAsia="en-GB"/>
        </w:rPr>
        <w:t xml:space="preserve"> = </w:t>
      </w:r>
      <w:proofErr w:type="gramStart"/>
      <w:r w:rsidRPr="008D7733">
        <w:rPr>
          <w:rFonts w:eastAsia="Times New Roman"/>
          <w:color w:val="24292E"/>
          <w:shd w:val="clear" w:color="auto" w:fill="FFFFFF"/>
          <w:lang w:val="en-GB" w:eastAsia="en-GB"/>
        </w:rPr>
        <w:t>SELECT(</w:t>
      </w:r>
      <w:proofErr w:type="gramEnd"/>
      <w:r w:rsidRPr="008D7733">
        <w:rPr>
          <w:rFonts w:eastAsia="Times New Roman"/>
          <w:color w:val="24292E"/>
          <w:shd w:val="clear" w:color="auto" w:fill="FFFFFF"/>
          <w:lang w:val="en-GB" w:eastAsia="en-GB"/>
        </w:rPr>
        <w:t>region:</w:t>
      </w:r>
      <w:r>
        <w:rPr>
          <w:rFonts w:eastAsia="Times New Roman"/>
          <w:color w:val="24292E"/>
          <w:shd w:val="clear" w:color="auto" w:fill="FFFFFF"/>
          <w:lang w:val="en-GB" w:eastAsia="en-GB"/>
        </w:rPr>
        <w:t xml:space="preserve"> score &gt; META(</w:t>
      </w:r>
      <w:proofErr w:type="spellStart"/>
      <w:r>
        <w:rPr>
          <w:rFonts w:eastAsia="Times New Roman"/>
          <w:color w:val="24292E"/>
          <w:shd w:val="clear" w:color="auto" w:fill="FFFFFF"/>
          <w:lang w:val="en-GB" w:eastAsia="en-GB"/>
        </w:rPr>
        <w:t>avg_score</w:t>
      </w:r>
      <w:proofErr w:type="spellEnd"/>
      <w:r>
        <w:rPr>
          <w:rFonts w:eastAsia="Times New Roman"/>
          <w:color w:val="24292E"/>
          <w:shd w:val="clear" w:color="auto" w:fill="FFFFFF"/>
          <w:lang w:val="en-GB" w:eastAsia="en-GB"/>
        </w:rPr>
        <w:t>)) HG19</w:t>
      </w:r>
      <w:r w:rsidRPr="008D7733">
        <w:rPr>
          <w:rFonts w:eastAsia="Times New Roman"/>
          <w:color w:val="24292E"/>
          <w:shd w:val="clear" w:color="auto" w:fill="FFFFFF"/>
          <w:lang w:val="en-GB" w:eastAsia="en-GB"/>
        </w:rPr>
        <w:t>_ENCODE_</w:t>
      </w:r>
      <w:r>
        <w:rPr>
          <w:rFonts w:eastAsia="Times New Roman"/>
          <w:color w:val="24292E"/>
          <w:shd w:val="clear" w:color="auto" w:fill="FFFFFF"/>
          <w:lang w:val="en-GB" w:eastAsia="en-GB"/>
        </w:rPr>
        <w:t>NARROW</w:t>
      </w:r>
      <w:r w:rsidRPr="008D7733">
        <w:rPr>
          <w:rFonts w:eastAsia="Times New Roman"/>
          <w:color w:val="24292E"/>
          <w:shd w:val="clear" w:color="auto" w:fill="FFFFFF"/>
          <w:lang w:val="en-GB" w:eastAsia="en-GB"/>
        </w:rPr>
        <w:t>;</w:t>
      </w:r>
    </w:p>
    <w:p w14:paraId="7F3D63E3" w14:textId="77777777" w:rsidR="00E61978" w:rsidRDefault="00E61978" w:rsidP="00E61978">
      <w:pPr>
        <w:spacing w:line="240" w:lineRule="auto"/>
        <w:rPr>
          <w:rFonts w:eastAsia="Times New Roman"/>
          <w:color w:val="24292E"/>
          <w:shd w:val="clear" w:color="auto" w:fill="FFFFFF"/>
          <w:lang w:val="en-GB" w:eastAsia="en-GB"/>
        </w:rPr>
      </w:pPr>
    </w:p>
    <w:p w14:paraId="712DF1C6" w14:textId="77777777" w:rsidR="00E61978" w:rsidRDefault="00E61978" w:rsidP="00E61978">
      <w:pPr>
        <w:spacing w:line="240" w:lineRule="auto"/>
        <w:jc w:val="both"/>
        <w:rPr>
          <w:rFonts w:eastAsia="Times New Roman"/>
          <w:color w:val="24292E"/>
          <w:shd w:val="clear" w:color="auto" w:fill="FFFFFF"/>
          <w:lang w:val="en-GB" w:eastAsia="en-GB"/>
        </w:rPr>
      </w:pPr>
      <w:r>
        <w:rPr>
          <w:rFonts w:eastAsia="Times New Roman"/>
          <w:color w:val="24292E"/>
          <w:shd w:val="clear" w:color="auto" w:fill="FFFFFF"/>
          <w:lang w:val="en-GB" w:eastAsia="en-GB"/>
        </w:rPr>
        <w:t xml:space="preserve">This statement allows to select, in all input sample, </w:t>
      </w:r>
      <w:r w:rsidRPr="008D7733">
        <w:rPr>
          <w:rFonts w:eastAsia="Times New Roman"/>
          <w:color w:val="24292E"/>
          <w:shd w:val="clear" w:color="auto" w:fill="FFFFFF"/>
          <w:lang w:val="en-GB" w:eastAsia="en-GB"/>
        </w:rPr>
        <w:t xml:space="preserve">all those regions for which the region attribute </w:t>
      </w:r>
      <w:r w:rsidRPr="008D7733">
        <w:rPr>
          <w:rFonts w:eastAsia="Times New Roman"/>
          <w:i/>
          <w:color w:val="24292E"/>
          <w:shd w:val="clear" w:color="auto" w:fill="FFFFFF"/>
          <w:lang w:val="en-GB" w:eastAsia="en-GB"/>
        </w:rPr>
        <w:t>score</w:t>
      </w:r>
      <w:r w:rsidRPr="008D7733">
        <w:rPr>
          <w:rFonts w:eastAsia="Times New Roman"/>
          <w:color w:val="24292E"/>
          <w:shd w:val="clear" w:color="auto" w:fill="FFFFFF"/>
          <w:lang w:val="en-GB" w:eastAsia="en-GB"/>
        </w:rPr>
        <w:t xml:space="preserve"> has a value which is greater than the </w:t>
      </w:r>
      <w:r>
        <w:rPr>
          <w:rFonts w:eastAsia="Times New Roman"/>
          <w:color w:val="24292E"/>
          <w:shd w:val="clear" w:color="auto" w:fill="FFFFFF"/>
          <w:lang w:val="en-GB" w:eastAsia="en-GB"/>
        </w:rPr>
        <w:t xml:space="preserve">metadata attribute value </w:t>
      </w:r>
      <w:proofErr w:type="spellStart"/>
      <w:r>
        <w:rPr>
          <w:rFonts w:eastAsia="Times New Roman"/>
          <w:i/>
          <w:color w:val="24292E"/>
          <w:shd w:val="clear" w:color="auto" w:fill="FFFFFF"/>
          <w:lang w:val="en-GB" w:eastAsia="en-GB"/>
        </w:rPr>
        <w:t>avg_score</w:t>
      </w:r>
      <w:proofErr w:type="spellEnd"/>
      <w:r>
        <w:rPr>
          <w:rFonts w:eastAsia="Times New Roman"/>
          <w:color w:val="24292E"/>
          <w:shd w:val="clear" w:color="auto" w:fill="FFFFFF"/>
          <w:lang w:val="en-GB" w:eastAsia="en-GB"/>
        </w:rPr>
        <w:t xml:space="preserve"> in their sample.</w:t>
      </w:r>
    </w:p>
    <w:p w14:paraId="0AA131F1" w14:textId="77777777" w:rsidR="00E61978" w:rsidRDefault="00E61978" w:rsidP="00E61978">
      <w:pPr>
        <w:jc w:val="both"/>
        <w:rPr>
          <w:lang w:val="en-GB"/>
        </w:rPr>
      </w:pPr>
    </w:p>
    <w:p w14:paraId="6505AB83" w14:textId="77777777" w:rsidR="00E61978" w:rsidRPr="006B46E8" w:rsidRDefault="00E61978" w:rsidP="00E61978">
      <w:pPr>
        <w:jc w:val="both"/>
        <w:rPr>
          <w:lang w:val="en-GB"/>
        </w:rPr>
      </w:pPr>
    </w:p>
    <w:p w14:paraId="2591ACF0" w14:textId="77777777" w:rsidR="00E61978" w:rsidRDefault="00E61978" w:rsidP="00E61978">
      <w:pPr>
        <w:pStyle w:val="Titolo2"/>
        <w:numPr>
          <w:ilvl w:val="0"/>
          <w:numId w:val="13"/>
        </w:numPr>
        <w:contextualSpacing/>
        <w:jc w:val="both"/>
      </w:pPr>
      <w:bookmarkStart w:id="7" w:name="_Toc19192300"/>
      <w:r>
        <w:t>MATERIALIZE</w:t>
      </w:r>
      <w:bookmarkEnd w:id="7"/>
    </w:p>
    <w:p w14:paraId="60A43FB0" w14:textId="77777777" w:rsidR="00E61978" w:rsidRPr="00282A73" w:rsidRDefault="00E61978" w:rsidP="00E61978">
      <w:pPr>
        <w:jc w:val="both"/>
        <w:rPr>
          <w:lang w:val="en-US"/>
        </w:rPr>
      </w:pPr>
      <w:r w:rsidRPr="00282A73">
        <w:rPr>
          <w:lang w:val="en-US"/>
        </w:rPr>
        <w:t xml:space="preserve">The MATERIALIZE operation saves the </w:t>
      </w:r>
      <w:r>
        <w:rPr>
          <w:lang w:val="en-US"/>
        </w:rPr>
        <w:t xml:space="preserve">content of a dataset in a file </w:t>
      </w:r>
      <w:r w:rsidRPr="00282A73">
        <w:rPr>
          <w:lang w:val="en-US"/>
        </w:rPr>
        <w:t xml:space="preserve">and registers the saved dataset in the system to make it usable in other GMQL queries. </w:t>
      </w:r>
      <w:r>
        <w:rPr>
          <w:lang w:val="en-US"/>
        </w:rPr>
        <w:t xml:space="preserve">The </w:t>
      </w:r>
      <w:r w:rsidRPr="00282A73">
        <w:rPr>
          <w:lang w:val="en-US"/>
        </w:rPr>
        <w:t xml:space="preserve">name </w:t>
      </w:r>
      <w:r>
        <w:rPr>
          <w:lang w:val="en-US"/>
        </w:rPr>
        <w:t>of the file must</w:t>
      </w:r>
      <w:r w:rsidRPr="00282A73">
        <w:rPr>
          <w:lang w:val="en-US"/>
        </w:rPr>
        <w:t xml:space="preserve"> be specified</w:t>
      </w:r>
      <w:r>
        <w:rPr>
          <w:lang w:val="en-US"/>
        </w:rPr>
        <w:t xml:space="preserve"> and be </w:t>
      </w:r>
      <w:r w:rsidRPr="00F97576">
        <w:rPr>
          <w:u w:val="single"/>
          <w:lang w:val="en-US"/>
        </w:rPr>
        <w:t>different from the name of any other file saved in the same query</w:t>
      </w:r>
      <w:r>
        <w:rPr>
          <w:lang w:val="en-US"/>
        </w:rPr>
        <w:t>.</w:t>
      </w:r>
    </w:p>
    <w:p w14:paraId="182C2E3D" w14:textId="77777777" w:rsidR="00E61978" w:rsidRPr="00282A73" w:rsidRDefault="00E61978" w:rsidP="00E61978">
      <w:pPr>
        <w:jc w:val="both"/>
        <w:rPr>
          <w:lang w:val="en-US"/>
        </w:rPr>
      </w:pPr>
      <w:r w:rsidRPr="00282A73">
        <w:rPr>
          <w:lang w:val="en-US"/>
        </w:rPr>
        <w:t>The general syntax for MATERIALIZE is the following:</w:t>
      </w:r>
    </w:p>
    <w:p w14:paraId="71F691D4" w14:textId="77777777" w:rsidR="00E61978" w:rsidRPr="00282A73" w:rsidRDefault="00E61978" w:rsidP="00E61978">
      <w:pPr>
        <w:jc w:val="both"/>
        <w:rPr>
          <w:lang w:val="en-US"/>
        </w:rPr>
      </w:pPr>
      <w:r w:rsidRPr="00282A73">
        <w:rPr>
          <w:lang w:val="en-US"/>
        </w:rPr>
        <w:t>MATERIALIZE</w:t>
      </w:r>
      <w:r w:rsidRPr="00282A73">
        <w:rPr>
          <w:i/>
          <w:lang w:val="en-US"/>
        </w:rPr>
        <w:t xml:space="preserve"> </w:t>
      </w:r>
      <w:r w:rsidRPr="00282A73">
        <w:rPr>
          <w:b/>
          <w:i/>
          <w:lang w:val="en-US"/>
        </w:rPr>
        <w:t>DS</w:t>
      </w:r>
      <w:r w:rsidRPr="00282A73">
        <w:rPr>
          <w:lang w:val="en-US"/>
        </w:rPr>
        <w:t xml:space="preserve"> </w:t>
      </w:r>
      <w:r w:rsidRPr="00282A73">
        <w:rPr>
          <w:b/>
          <w:lang w:val="en-US"/>
        </w:rPr>
        <w:t xml:space="preserve">INTO </w:t>
      </w:r>
      <w:proofErr w:type="gramStart"/>
      <w:r w:rsidRPr="00282A73">
        <w:rPr>
          <w:b/>
          <w:i/>
          <w:lang w:val="en-US"/>
        </w:rPr>
        <w:t>file-name</w:t>
      </w:r>
      <w:proofErr w:type="gramEnd"/>
      <w:r w:rsidRPr="00282A73">
        <w:rPr>
          <w:lang w:val="en-US"/>
        </w:rPr>
        <w:t>;</w:t>
      </w:r>
    </w:p>
    <w:p w14:paraId="1B4570A6" w14:textId="77777777" w:rsidR="00E61978" w:rsidRDefault="00E61978" w:rsidP="00E61978">
      <w:pPr>
        <w:jc w:val="both"/>
      </w:pPr>
      <w:r w:rsidRPr="00C144FE">
        <w:rPr>
          <w:lang w:val="en-US"/>
        </w:rPr>
        <w:t>where</w:t>
      </w:r>
      <w:r>
        <w:t>:</w:t>
      </w:r>
    </w:p>
    <w:p w14:paraId="51FF42E1" w14:textId="77777777" w:rsidR="00E61978" w:rsidRPr="00282A73" w:rsidRDefault="00E61978" w:rsidP="00E61978">
      <w:pPr>
        <w:numPr>
          <w:ilvl w:val="0"/>
          <w:numId w:val="10"/>
        </w:numPr>
        <w:contextualSpacing/>
        <w:jc w:val="both"/>
        <w:rPr>
          <w:i/>
          <w:lang w:val="en-US"/>
        </w:rPr>
      </w:pPr>
      <w:r w:rsidRPr="00282A73">
        <w:rPr>
          <w:i/>
          <w:lang w:val="en-US"/>
        </w:rPr>
        <w:t xml:space="preserve">DS </w:t>
      </w:r>
      <w:r w:rsidRPr="00282A73">
        <w:rPr>
          <w:lang w:val="en-US"/>
        </w:rPr>
        <w:t>is the dataset (temporary and local to the query) to be saved on the file system;</w:t>
      </w:r>
    </w:p>
    <w:p w14:paraId="48B5A2E1" w14:textId="77777777" w:rsidR="00E61978" w:rsidRPr="00282A73" w:rsidRDefault="00E61978" w:rsidP="00E61978">
      <w:pPr>
        <w:numPr>
          <w:ilvl w:val="0"/>
          <w:numId w:val="10"/>
        </w:numPr>
        <w:contextualSpacing/>
        <w:jc w:val="both"/>
        <w:rPr>
          <w:lang w:val="en-US"/>
        </w:rPr>
      </w:pPr>
      <w:proofErr w:type="gramStart"/>
      <w:r w:rsidRPr="00282A73">
        <w:rPr>
          <w:i/>
          <w:lang w:val="en-US"/>
        </w:rPr>
        <w:t>file-name</w:t>
      </w:r>
      <w:proofErr w:type="gramEnd"/>
      <w:r w:rsidRPr="00282A73">
        <w:rPr>
          <w:lang w:val="en-US"/>
        </w:rPr>
        <w:t xml:space="preserve"> is the required name of the file into which the dataset </w:t>
      </w:r>
      <w:r w:rsidRPr="00282A73">
        <w:rPr>
          <w:i/>
          <w:lang w:val="en-US"/>
        </w:rPr>
        <w:t xml:space="preserve">DS </w:t>
      </w:r>
      <w:r w:rsidRPr="00282A73">
        <w:rPr>
          <w:lang w:val="en-US"/>
        </w:rPr>
        <w:t>must be saved.</w:t>
      </w:r>
    </w:p>
    <w:p w14:paraId="7B367637" w14:textId="77777777" w:rsidR="00E61978" w:rsidRDefault="00E61978" w:rsidP="00E61978">
      <w:pPr>
        <w:jc w:val="both"/>
        <w:rPr>
          <w:u w:val="single"/>
          <w:lang w:val="en-US"/>
        </w:rPr>
      </w:pPr>
    </w:p>
    <w:p w14:paraId="73620C12" w14:textId="77777777" w:rsidR="00E61978" w:rsidRPr="00A82A34" w:rsidRDefault="00E61978" w:rsidP="00E61978">
      <w:pPr>
        <w:jc w:val="both"/>
        <w:rPr>
          <w:lang w:val="en-US"/>
        </w:rPr>
      </w:pPr>
      <w:r w:rsidRPr="00A82A34">
        <w:rPr>
          <w:u w:val="single"/>
          <w:lang w:val="en-US"/>
        </w:rPr>
        <w:t>Note 1</w:t>
      </w:r>
      <w:r w:rsidRPr="00A82A34">
        <w:rPr>
          <w:lang w:val="en-US"/>
        </w:rPr>
        <w:t>:</w:t>
      </w:r>
      <w:r>
        <w:rPr>
          <w:lang w:val="en-US"/>
        </w:rPr>
        <w:t xml:space="preserve"> In a GMQL script or query a MATERIALIZE statement is always necessary in order to compile/execute it. Only in this way a result of the computation becomes visible and available for download.</w:t>
      </w:r>
    </w:p>
    <w:p w14:paraId="1376048E" w14:textId="77777777" w:rsidR="00E61978" w:rsidRPr="00282A73" w:rsidRDefault="00E61978" w:rsidP="00E61978">
      <w:pPr>
        <w:jc w:val="both"/>
        <w:rPr>
          <w:u w:val="single"/>
          <w:lang w:val="en-US"/>
        </w:rPr>
      </w:pPr>
    </w:p>
    <w:p w14:paraId="3199725C" w14:textId="77777777" w:rsidR="00E61978" w:rsidRPr="00282A73" w:rsidRDefault="00E61978" w:rsidP="00E61978">
      <w:pPr>
        <w:jc w:val="both"/>
        <w:rPr>
          <w:lang w:val="en-US"/>
        </w:rPr>
      </w:pPr>
      <w:r w:rsidRPr="00282A73">
        <w:rPr>
          <w:u w:val="single"/>
          <w:lang w:val="en-US"/>
        </w:rPr>
        <w:t>Note</w:t>
      </w:r>
      <w:r>
        <w:rPr>
          <w:u w:val="single"/>
          <w:lang w:val="en-US"/>
        </w:rPr>
        <w:t xml:space="preserve"> 2</w:t>
      </w:r>
      <w:r w:rsidRPr="00282A73">
        <w:rPr>
          <w:lang w:val="en-US"/>
        </w:rPr>
        <w:t xml:space="preserve">: </w:t>
      </w:r>
      <w:r>
        <w:rPr>
          <w:lang w:val="en-US"/>
        </w:rPr>
        <w:t>T</w:t>
      </w:r>
      <w:r w:rsidRPr="00282A73">
        <w:rPr>
          <w:lang w:val="en-US"/>
        </w:rPr>
        <w:t>he actual GMQL implementation materialize</w:t>
      </w:r>
      <w:r>
        <w:rPr>
          <w:lang w:val="en-US"/>
        </w:rPr>
        <w:t>s</w:t>
      </w:r>
      <w:r w:rsidRPr="00282A73">
        <w:rPr>
          <w:lang w:val="en-US"/>
        </w:rPr>
        <w:t xml:space="preserve"> </w:t>
      </w:r>
      <w:r w:rsidRPr="00282A73">
        <w:rPr>
          <w:i/>
          <w:lang w:val="en-US"/>
        </w:rPr>
        <w:t xml:space="preserve">DS </w:t>
      </w:r>
      <w:r w:rsidRPr="00282A73">
        <w:rPr>
          <w:lang w:val="en-US"/>
        </w:rPr>
        <w:t>into a file with a name in the form [</w:t>
      </w:r>
      <w:proofErr w:type="spellStart"/>
      <w:r w:rsidRPr="00282A73">
        <w:rPr>
          <w:lang w:val="en-US"/>
        </w:rPr>
        <w:t>queryname</w:t>
      </w:r>
      <w:proofErr w:type="spellEnd"/>
      <w:r w:rsidRPr="00282A73">
        <w:rPr>
          <w:lang w:val="en-US"/>
        </w:rPr>
        <w:t>]_[timestamp]_filename.</w:t>
      </w:r>
    </w:p>
    <w:p w14:paraId="66C504CB" w14:textId="77777777" w:rsidR="00E61978" w:rsidRPr="00282A73" w:rsidRDefault="00E61978" w:rsidP="00E61978">
      <w:pPr>
        <w:jc w:val="both"/>
        <w:rPr>
          <w:lang w:val="en-US"/>
        </w:rPr>
      </w:pPr>
      <w:r w:rsidRPr="00282A73">
        <w:rPr>
          <w:lang w:val="en-US"/>
        </w:rPr>
        <w:t xml:space="preserve">All datasets defined in a GMQL query are, by default, temporary; to store and access the content of any dataset generated during a GMQL query such dataset must be materialized. Any dataset can be materialized; however, the operation is time expensive, so for better performance it is suggested to materialize </w:t>
      </w:r>
      <w:r w:rsidRPr="00282A73">
        <w:rPr>
          <w:u w:val="single"/>
          <w:lang w:val="en-US"/>
        </w:rPr>
        <w:t>only</w:t>
      </w:r>
      <w:r w:rsidRPr="00282A73">
        <w:rPr>
          <w:lang w:val="en-US"/>
        </w:rPr>
        <w:t xml:space="preserve"> relevant datasets, such as the final output.</w:t>
      </w:r>
    </w:p>
    <w:p w14:paraId="2F55C3A0" w14:textId="77777777" w:rsidR="00E61978" w:rsidRPr="00282A73" w:rsidRDefault="00E61978" w:rsidP="00E61978">
      <w:pPr>
        <w:jc w:val="both"/>
        <w:rPr>
          <w:lang w:val="en-US"/>
        </w:rPr>
      </w:pPr>
    </w:p>
    <w:p w14:paraId="083EAFD7" w14:textId="77777777" w:rsidR="00E61978" w:rsidRPr="00282A73" w:rsidRDefault="00E61978" w:rsidP="00E61978">
      <w:pPr>
        <w:keepNext/>
        <w:jc w:val="both"/>
        <w:rPr>
          <w:lang w:val="en-US"/>
        </w:rPr>
      </w:pPr>
      <w:r w:rsidRPr="00282A73">
        <w:rPr>
          <w:u w:val="single"/>
          <w:lang w:val="en-US"/>
        </w:rPr>
        <w:lastRenderedPageBreak/>
        <w:t>Example</w:t>
      </w:r>
      <w:r w:rsidRPr="00282A73">
        <w:rPr>
          <w:lang w:val="en-US"/>
        </w:rPr>
        <w:t>:</w:t>
      </w:r>
    </w:p>
    <w:p w14:paraId="67EC6EFE" w14:textId="77777777" w:rsidR="00E61978" w:rsidRPr="00282A73" w:rsidRDefault="00E61978" w:rsidP="00E61978">
      <w:pPr>
        <w:keepNext/>
        <w:jc w:val="both"/>
        <w:rPr>
          <w:lang w:val="en-US"/>
        </w:rPr>
      </w:pPr>
      <w:r w:rsidRPr="00282A73">
        <w:rPr>
          <w:lang w:val="en-US"/>
        </w:rPr>
        <w:t>MATERIALIZE HM_TFS INTO res;</w:t>
      </w:r>
    </w:p>
    <w:p w14:paraId="746B06B3" w14:textId="77777777" w:rsidR="00E61978" w:rsidRPr="00282A73" w:rsidRDefault="00E61978" w:rsidP="00E61978">
      <w:pPr>
        <w:jc w:val="both"/>
        <w:rPr>
          <w:lang w:val="en-US"/>
        </w:rPr>
      </w:pPr>
    </w:p>
    <w:p w14:paraId="48ECE79B" w14:textId="77777777" w:rsidR="00E61978" w:rsidRPr="00977B49" w:rsidRDefault="00E61978" w:rsidP="00E61978">
      <w:pPr>
        <w:jc w:val="both"/>
        <w:rPr>
          <w:lang w:val="en-US"/>
        </w:rPr>
      </w:pPr>
      <w:r w:rsidRPr="00282A73">
        <w:rPr>
          <w:lang w:val="en-US"/>
        </w:rPr>
        <w:t xml:space="preserve">This GMQL statement saves the content of the temporary HM_TFS dataset into a file named </w:t>
      </w:r>
      <w:r w:rsidRPr="00282A73">
        <w:rPr>
          <w:i/>
          <w:lang w:val="en-US"/>
        </w:rPr>
        <w:t>[</w:t>
      </w:r>
      <w:proofErr w:type="spellStart"/>
      <w:r w:rsidRPr="00282A73">
        <w:rPr>
          <w:i/>
          <w:lang w:val="en-US"/>
        </w:rPr>
        <w:t>queryname</w:t>
      </w:r>
      <w:proofErr w:type="spellEnd"/>
      <w:r w:rsidRPr="00282A73">
        <w:rPr>
          <w:i/>
          <w:lang w:val="en-US"/>
        </w:rPr>
        <w:t>]_[timestamp]_res</w:t>
      </w:r>
      <w:r w:rsidRPr="00282A73">
        <w:rPr>
          <w:lang w:val="en-US"/>
        </w:rPr>
        <w:t>.</w:t>
      </w:r>
      <w:bookmarkStart w:id="8" w:name="_yga4o6goj105" w:colFirst="0" w:colLast="0"/>
      <w:bookmarkEnd w:id="8"/>
    </w:p>
    <w:p w14:paraId="437DF269" w14:textId="77777777" w:rsidR="00E61978" w:rsidRDefault="00E61978" w:rsidP="00E61978">
      <w:pPr>
        <w:jc w:val="both"/>
        <w:rPr>
          <w:lang w:val="en-US"/>
        </w:rPr>
      </w:pPr>
    </w:p>
    <w:p w14:paraId="51C97C76" w14:textId="77777777" w:rsidR="00E61978" w:rsidRPr="00282A73" w:rsidRDefault="00E61978" w:rsidP="00E61978">
      <w:pPr>
        <w:jc w:val="both"/>
        <w:rPr>
          <w:lang w:val="en-US"/>
        </w:rPr>
      </w:pPr>
    </w:p>
    <w:p w14:paraId="39B89E4C" w14:textId="77777777" w:rsidR="00E61978" w:rsidRDefault="00E61978" w:rsidP="00E61978">
      <w:pPr>
        <w:pStyle w:val="Titolo2"/>
        <w:numPr>
          <w:ilvl w:val="0"/>
          <w:numId w:val="13"/>
        </w:numPr>
        <w:contextualSpacing/>
        <w:jc w:val="both"/>
      </w:pPr>
      <w:bookmarkStart w:id="9" w:name="_Toc19192301"/>
      <w:r>
        <w:t>PROJECT</w:t>
      </w:r>
      <w:bookmarkEnd w:id="9"/>
    </w:p>
    <w:p w14:paraId="7A9DA4DE" w14:textId="77777777" w:rsidR="00E61978" w:rsidRDefault="00E61978" w:rsidP="00E61978">
      <w:pPr>
        <w:jc w:val="both"/>
      </w:pPr>
      <w:r w:rsidRPr="00282A73">
        <w:rPr>
          <w:lang w:val="en-US"/>
        </w:rPr>
        <w:t>The PROJECT operator creates, from an existing dataset, a n</w:t>
      </w:r>
      <w:r>
        <w:rPr>
          <w:lang w:val="en-US"/>
        </w:rPr>
        <w:t xml:space="preserve">ew dataset with all the samples (with their regions and region values) </w:t>
      </w:r>
      <w:r w:rsidRPr="00282A73">
        <w:rPr>
          <w:lang w:val="en-US"/>
        </w:rPr>
        <w:t xml:space="preserve">in the input </w:t>
      </w:r>
      <w:proofErr w:type="gramStart"/>
      <w:r w:rsidRPr="00282A73">
        <w:rPr>
          <w:lang w:val="en-US"/>
        </w:rPr>
        <w:t>one, but</w:t>
      </w:r>
      <w:proofErr w:type="gramEnd"/>
      <w:r w:rsidRPr="00282A73">
        <w:rPr>
          <w:lang w:val="en-US"/>
        </w:rPr>
        <w:t xml:space="preserve"> keeping for each sample in the input dataset only those metadata and/or region attributes expressed in the operator parameter list. Region coordinates and values of the remaining metadata and region attributes remain equal to those in the input dataset. </w:t>
      </w:r>
      <w:r w:rsidRPr="00C13090">
        <w:rPr>
          <w:lang w:val="en-GB"/>
        </w:rPr>
        <w:t>Differently</w:t>
      </w:r>
      <w:r>
        <w:t xml:space="preserve"> from the SELECT operator, PROJECT </w:t>
      </w:r>
      <w:r w:rsidRPr="00C13090">
        <w:rPr>
          <w:lang w:val="en-GB"/>
        </w:rPr>
        <w:t>allows</w:t>
      </w:r>
      <w:r>
        <w:t xml:space="preserve"> to:</w:t>
      </w:r>
    </w:p>
    <w:p w14:paraId="0CCAE1FF" w14:textId="77777777" w:rsidR="00E61978" w:rsidRPr="00282A73" w:rsidRDefault="00E61978" w:rsidP="00E61978">
      <w:pPr>
        <w:numPr>
          <w:ilvl w:val="0"/>
          <w:numId w:val="30"/>
        </w:numPr>
        <w:contextualSpacing/>
        <w:jc w:val="both"/>
        <w:rPr>
          <w:lang w:val="en-US"/>
        </w:rPr>
      </w:pPr>
      <w:r w:rsidRPr="00282A73">
        <w:rPr>
          <w:lang w:val="en-US"/>
        </w:rPr>
        <w:t>Remove existing metadata and/or region attributes from a dataset;</w:t>
      </w:r>
    </w:p>
    <w:p w14:paraId="5E4CA52A" w14:textId="77777777" w:rsidR="00E61978" w:rsidRPr="00282A73" w:rsidRDefault="00E61978" w:rsidP="00E61978">
      <w:pPr>
        <w:numPr>
          <w:ilvl w:val="0"/>
          <w:numId w:val="30"/>
        </w:numPr>
        <w:contextualSpacing/>
        <w:jc w:val="both"/>
        <w:rPr>
          <w:lang w:val="en-US"/>
        </w:rPr>
      </w:pPr>
      <w:r w:rsidRPr="00282A73">
        <w:rPr>
          <w:lang w:val="en-US"/>
        </w:rPr>
        <w:t xml:space="preserve">Create new </w:t>
      </w:r>
      <w:r>
        <w:rPr>
          <w:lang w:val="en-US"/>
        </w:rPr>
        <w:t xml:space="preserve">metadata and/or </w:t>
      </w:r>
      <w:r w:rsidRPr="00282A73">
        <w:rPr>
          <w:lang w:val="en-US"/>
        </w:rPr>
        <w:t>region attributes to be added to the result.</w:t>
      </w:r>
    </w:p>
    <w:p w14:paraId="3D691892" w14:textId="77777777" w:rsidR="00E61978" w:rsidRPr="00282A73" w:rsidRDefault="00E61978" w:rsidP="00E61978">
      <w:pPr>
        <w:jc w:val="both"/>
        <w:rPr>
          <w:lang w:val="en-US"/>
        </w:rPr>
      </w:pPr>
      <w:r w:rsidRPr="00282A73">
        <w:rPr>
          <w:lang w:val="en-US"/>
        </w:rPr>
        <w:t>The general syntax for PROJECT is:</w:t>
      </w:r>
    </w:p>
    <w:p w14:paraId="03E06A7D" w14:textId="77777777" w:rsidR="00E61978" w:rsidRDefault="00E61978" w:rsidP="00E61978">
      <w:pPr>
        <w:jc w:val="both"/>
        <w:rPr>
          <w:color w:val="000000" w:themeColor="text1"/>
          <w:lang w:val="en-US"/>
        </w:rPr>
      </w:pPr>
      <w:proofErr w:type="spellStart"/>
      <w:r w:rsidRPr="00282A73">
        <w:rPr>
          <w:i/>
          <w:lang w:val="en-US"/>
        </w:rPr>
        <w:t>DS</w:t>
      </w:r>
      <w:r w:rsidRPr="00282A73">
        <w:rPr>
          <w:i/>
          <w:vertAlign w:val="subscript"/>
          <w:lang w:val="en-US"/>
        </w:rPr>
        <w:t>out</w:t>
      </w:r>
      <w:proofErr w:type="spellEnd"/>
      <w:r w:rsidRPr="00282A73">
        <w:rPr>
          <w:lang w:val="en-US"/>
        </w:rPr>
        <w:t xml:space="preserve"> = </w:t>
      </w:r>
      <w:proofErr w:type="gramStart"/>
      <w:r w:rsidRPr="004817B5">
        <w:rPr>
          <w:color w:val="000000" w:themeColor="text1"/>
          <w:lang w:val="en-US"/>
        </w:rPr>
        <w:t>PROJECT(</w:t>
      </w:r>
      <w:proofErr w:type="gramEnd"/>
      <w:r w:rsidRPr="004817B5">
        <w:rPr>
          <w:i/>
          <w:color w:val="000000" w:themeColor="text1"/>
          <w:lang w:val="en-US"/>
        </w:rPr>
        <w:t>RA</w:t>
      </w:r>
      <w:r w:rsidRPr="004817B5">
        <w:rPr>
          <w:i/>
          <w:color w:val="000000" w:themeColor="text1"/>
          <w:vertAlign w:val="subscript"/>
          <w:lang w:val="en-US"/>
        </w:rPr>
        <w:t>1</w:t>
      </w:r>
      <w:r w:rsidRPr="004817B5">
        <w:rPr>
          <w:i/>
          <w:color w:val="000000" w:themeColor="text1"/>
          <w:lang w:val="en-US"/>
        </w:rPr>
        <w:t xml:space="preserve">, …, </w:t>
      </w:r>
      <w:proofErr w:type="spellStart"/>
      <w:r w:rsidRPr="004817B5">
        <w:rPr>
          <w:i/>
          <w:color w:val="000000" w:themeColor="text1"/>
          <w:lang w:val="en-US"/>
        </w:rPr>
        <w:t>RA</w:t>
      </w:r>
      <w:r w:rsidRPr="004817B5">
        <w:rPr>
          <w:i/>
          <w:color w:val="000000" w:themeColor="text1"/>
          <w:vertAlign w:val="subscript"/>
          <w:lang w:val="en-US"/>
        </w:rPr>
        <w:t>m</w:t>
      </w:r>
      <w:proofErr w:type="spellEnd"/>
      <w:r w:rsidRPr="004817B5">
        <w:rPr>
          <w:i/>
          <w:color w:val="000000" w:themeColor="text1"/>
          <w:vertAlign w:val="subscript"/>
          <w:lang w:val="en-US"/>
        </w:rPr>
        <w:t xml:space="preserve"> </w:t>
      </w:r>
      <w:r w:rsidRPr="004817B5">
        <w:rPr>
          <w:color w:val="000000" w:themeColor="text1"/>
          <w:lang w:val="en-US"/>
        </w:rPr>
        <w:t xml:space="preserve">; </w:t>
      </w:r>
    </w:p>
    <w:p w14:paraId="536201E5" w14:textId="77777777" w:rsidR="00E61978" w:rsidRPr="004817B5" w:rsidRDefault="00E61978" w:rsidP="00E61978">
      <w:pPr>
        <w:ind w:left="720" w:firstLine="720"/>
        <w:jc w:val="both"/>
        <w:rPr>
          <w:i/>
          <w:color w:val="000000" w:themeColor="text1"/>
          <w:vertAlign w:val="subscript"/>
          <w:lang w:val="en-US"/>
        </w:rPr>
      </w:pPr>
      <w:r w:rsidRPr="004817B5">
        <w:rPr>
          <w:color w:val="000000" w:themeColor="text1"/>
          <w:lang w:val="en-US"/>
        </w:rPr>
        <w:t xml:space="preserve">metadata: </w:t>
      </w:r>
      <w:r w:rsidRPr="004817B5">
        <w:rPr>
          <w:i/>
          <w:color w:val="000000" w:themeColor="text1"/>
          <w:lang w:val="en-US"/>
        </w:rPr>
        <w:t>MA</w:t>
      </w:r>
      <w:r w:rsidRPr="004817B5">
        <w:rPr>
          <w:i/>
          <w:color w:val="000000" w:themeColor="text1"/>
          <w:vertAlign w:val="subscript"/>
          <w:lang w:val="en-US"/>
        </w:rPr>
        <w:t>1</w:t>
      </w:r>
      <w:r w:rsidRPr="004817B5">
        <w:rPr>
          <w:color w:val="000000" w:themeColor="text1"/>
          <w:lang w:val="en-US"/>
        </w:rPr>
        <w:t xml:space="preserve">, ..., </w:t>
      </w:r>
      <w:proofErr w:type="spellStart"/>
      <w:proofErr w:type="gramStart"/>
      <w:r w:rsidRPr="004817B5">
        <w:rPr>
          <w:i/>
          <w:color w:val="000000" w:themeColor="text1"/>
          <w:lang w:val="en-US"/>
        </w:rPr>
        <w:t>MA</w:t>
      </w:r>
      <w:r w:rsidRPr="004817B5">
        <w:rPr>
          <w:i/>
          <w:color w:val="000000" w:themeColor="text1"/>
          <w:vertAlign w:val="subscript"/>
          <w:lang w:val="en-US"/>
        </w:rPr>
        <w:t>n</w:t>
      </w:r>
      <w:proofErr w:type="spellEnd"/>
      <w:r w:rsidRPr="004817B5">
        <w:rPr>
          <w:i/>
          <w:color w:val="000000" w:themeColor="text1"/>
          <w:vertAlign w:val="subscript"/>
          <w:lang w:val="en-US"/>
        </w:rPr>
        <w:t xml:space="preserve"> </w:t>
      </w:r>
      <w:r w:rsidRPr="004817B5">
        <w:rPr>
          <w:color w:val="000000" w:themeColor="text1"/>
          <w:lang w:val="en-US"/>
        </w:rPr>
        <w:t>;</w:t>
      </w:r>
      <w:proofErr w:type="gramEnd"/>
    </w:p>
    <w:p w14:paraId="71EF88C7" w14:textId="77777777" w:rsidR="00E61978" w:rsidRPr="004817B5" w:rsidRDefault="00E61978" w:rsidP="00E61978">
      <w:pPr>
        <w:ind w:left="720" w:firstLine="720"/>
        <w:jc w:val="both"/>
        <w:rPr>
          <w:i/>
          <w:color w:val="000000" w:themeColor="text1"/>
          <w:lang w:val="en-US"/>
        </w:rPr>
      </w:pPr>
      <w:proofErr w:type="spellStart"/>
      <w:r w:rsidRPr="004817B5">
        <w:rPr>
          <w:color w:val="000000" w:themeColor="text1"/>
          <w:lang w:val="en-US"/>
        </w:rPr>
        <w:t>region_update</w:t>
      </w:r>
      <w:proofErr w:type="spellEnd"/>
      <w:r w:rsidRPr="004817B5">
        <w:rPr>
          <w:color w:val="000000" w:themeColor="text1"/>
          <w:lang w:val="en-US"/>
        </w:rPr>
        <w:t xml:space="preserve">: </w:t>
      </w:r>
      <w:r w:rsidRPr="004817B5">
        <w:rPr>
          <w:i/>
          <w:color w:val="000000" w:themeColor="text1"/>
          <w:lang w:val="en-US"/>
        </w:rPr>
        <w:t>NR</w:t>
      </w:r>
      <w:r w:rsidRPr="004817B5">
        <w:rPr>
          <w:i/>
          <w:color w:val="000000" w:themeColor="text1"/>
          <w:vertAlign w:val="subscript"/>
          <w:lang w:val="en-US"/>
        </w:rPr>
        <w:t xml:space="preserve">1 </w:t>
      </w:r>
      <w:r w:rsidRPr="004817B5">
        <w:rPr>
          <w:color w:val="000000" w:themeColor="text1"/>
          <w:lang w:val="en-US"/>
        </w:rPr>
        <w:t xml:space="preserve">AS </w:t>
      </w:r>
      <w:r w:rsidRPr="004817B5">
        <w:rPr>
          <w:i/>
          <w:color w:val="000000" w:themeColor="text1"/>
          <w:lang w:val="en-US"/>
        </w:rPr>
        <w:t>g</w:t>
      </w:r>
      <w:r w:rsidRPr="004817B5">
        <w:rPr>
          <w:i/>
          <w:color w:val="000000" w:themeColor="text1"/>
          <w:vertAlign w:val="subscript"/>
          <w:lang w:val="en-US"/>
        </w:rPr>
        <w:t>1</w:t>
      </w:r>
      <w:r w:rsidRPr="004817B5">
        <w:rPr>
          <w:i/>
          <w:color w:val="000000" w:themeColor="text1"/>
          <w:lang w:val="en-US"/>
        </w:rPr>
        <w:t xml:space="preserve">, …, </w:t>
      </w:r>
      <w:proofErr w:type="spellStart"/>
      <w:r w:rsidRPr="004817B5">
        <w:rPr>
          <w:i/>
          <w:color w:val="000000" w:themeColor="text1"/>
          <w:lang w:val="en-US"/>
        </w:rPr>
        <w:t>NR</w:t>
      </w:r>
      <w:r w:rsidRPr="004817B5">
        <w:rPr>
          <w:i/>
          <w:color w:val="000000" w:themeColor="text1"/>
          <w:vertAlign w:val="subscript"/>
          <w:lang w:val="en-US"/>
        </w:rPr>
        <w:t>h</w:t>
      </w:r>
      <w:proofErr w:type="spellEnd"/>
      <w:r w:rsidRPr="004817B5">
        <w:rPr>
          <w:i/>
          <w:color w:val="000000" w:themeColor="text1"/>
          <w:vertAlign w:val="subscript"/>
          <w:lang w:val="en-US"/>
        </w:rPr>
        <w:t xml:space="preserve"> </w:t>
      </w:r>
      <w:r w:rsidRPr="004817B5">
        <w:rPr>
          <w:color w:val="000000" w:themeColor="text1"/>
          <w:lang w:val="en-US"/>
        </w:rPr>
        <w:t xml:space="preserve">AS </w:t>
      </w:r>
      <w:proofErr w:type="spellStart"/>
      <w:r w:rsidRPr="004817B5">
        <w:rPr>
          <w:i/>
          <w:color w:val="000000" w:themeColor="text1"/>
          <w:lang w:val="en-US"/>
        </w:rPr>
        <w:t>g</w:t>
      </w:r>
      <w:r w:rsidRPr="004817B5">
        <w:rPr>
          <w:i/>
          <w:color w:val="000000" w:themeColor="text1"/>
          <w:vertAlign w:val="subscript"/>
          <w:lang w:val="en-US"/>
        </w:rPr>
        <w:t>h</w:t>
      </w:r>
      <w:proofErr w:type="spellEnd"/>
      <w:r w:rsidRPr="004817B5">
        <w:rPr>
          <w:i/>
          <w:color w:val="000000" w:themeColor="text1"/>
          <w:lang w:val="en-US"/>
        </w:rPr>
        <w:t>;</w:t>
      </w:r>
    </w:p>
    <w:p w14:paraId="0D5F2B4A" w14:textId="77777777" w:rsidR="00E61978" w:rsidRPr="004817B5" w:rsidRDefault="00E61978" w:rsidP="00E61978">
      <w:pPr>
        <w:ind w:left="720" w:firstLine="720"/>
        <w:jc w:val="both"/>
        <w:rPr>
          <w:color w:val="000000" w:themeColor="text1"/>
          <w:lang w:val="en-US"/>
        </w:rPr>
      </w:pPr>
      <w:proofErr w:type="spellStart"/>
      <w:r w:rsidRPr="004817B5">
        <w:rPr>
          <w:color w:val="000000" w:themeColor="text1"/>
          <w:lang w:val="en-GB"/>
        </w:rPr>
        <w:t>metadata_update</w:t>
      </w:r>
      <w:proofErr w:type="spellEnd"/>
      <w:r w:rsidRPr="004817B5">
        <w:rPr>
          <w:color w:val="000000" w:themeColor="text1"/>
          <w:lang w:val="en-GB"/>
        </w:rPr>
        <w:t xml:space="preserve">: </w:t>
      </w:r>
      <w:r w:rsidRPr="004817B5">
        <w:rPr>
          <w:i/>
          <w:color w:val="000000" w:themeColor="text1"/>
          <w:lang w:val="en-GB"/>
        </w:rPr>
        <w:t>NM</w:t>
      </w:r>
      <w:r w:rsidRPr="004817B5">
        <w:rPr>
          <w:i/>
          <w:color w:val="000000" w:themeColor="text1"/>
          <w:vertAlign w:val="subscript"/>
          <w:lang w:val="en-GB"/>
        </w:rPr>
        <w:t xml:space="preserve">1 </w:t>
      </w:r>
      <w:r w:rsidRPr="004817B5">
        <w:rPr>
          <w:color w:val="000000" w:themeColor="text1"/>
          <w:lang w:val="en-GB"/>
        </w:rPr>
        <w:t xml:space="preserve">AS </w:t>
      </w:r>
      <w:r w:rsidRPr="004817B5">
        <w:rPr>
          <w:i/>
          <w:color w:val="000000" w:themeColor="text1"/>
          <w:lang w:val="en-GB"/>
        </w:rPr>
        <w:t>f</w:t>
      </w:r>
      <w:r w:rsidRPr="004817B5">
        <w:rPr>
          <w:i/>
          <w:color w:val="000000" w:themeColor="text1"/>
          <w:vertAlign w:val="subscript"/>
          <w:lang w:val="en-GB"/>
        </w:rPr>
        <w:t>1</w:t>
      </w:r>
      <w:r w:rsidRPr="004817B5">
        <w:rPr>
          <w:color w:val="000000" w:themeColor="text1"/>
          <w:lang w:val="en-GB"/>
        </w:rPr>
        <w:t xml:space="preserve">, ..., </w:t>
      </w:r>
      <w:proofErr w:type="spellStart"/>
      <w:r w:rsidRPr="004817B5">
        <w:rPr>
          <w:i/>
          <w:color w:val="000000" w:themeColor="text1"/>
          <w:lang w:val="en-GB"/>
        </w:rPr>
        <w:t>NM</w:t>
      </w:r>
      <w:r w:rsidRPr="004817B5">
        <w:rPr>
          <w:i/>
          <w:color w:val="000000" w:themeColor="text1"/>
          <w:vertAlign w:val="subscript"/>
          <w:lang w:val="en-GB"/>
        </w:rPr>
        <w:t>k</w:t>
      </w:r>
      <w:proofErr w:type="spellEnd"/>
      <w:r w:rsidRPr="004817B5">
        <w:rPr>
          <w:i/>
          <w:color w:val="000000" w:themeColor="text1"/>
          <w:vertAlign w:val="subscript"/>
          <w:lang w:val="en-GB"/>
        </w:rPr>
        <w:t xml:space="preserve"> </w:t>
      </w:r>
      <w:r w:rsidRPr="004817B5">
        <w:rPr>
          <w:color w:val="000000" w:themeColor="text1"/>
          <w:lang w:val="en-GB"/>
        </w:rPr>
        <w:t xml:space="preserve">AS </w:t>
      </w:r>
      <w:proofErr w:type="spellStart"/>
      <w:r w:rsidRPr="004817B5">
        <w:rPr>
          <w:i/>
          <w:color w:val="000000" w:themeColor="text1"/>
          <w:lang w:val="en-GB"/>
        </w:rPr>
        <w:t>f</w:t>
      </w:r>
      <w:r w:rsidRPr="004817B5">
        <w:rPr>
          <w:i/>
          <w:color w:val="000000" w:themeColor="text1"/>
          <w:vertAlign w:val="subscript"/>
          <w:lang w:val="en-GB"/>
        </w:rPr>
        <w:t>k</w:t>
      </w:r>
      <w:proofErr w:type="spellEnd"/>
      <w:r w:rsidRPr="004817B5">
        <w:rPr>
          <w:color w:val="000000" w:themeColor="text1"/>
          <w:lang w:val="en-US"/>
        </w:rPr>
        <w:t xml:space="preserve">) </w:t>
      </w:r>
      <w:proofErr w:type="spellStart"/>
      <w:proofErr w:type="gramStart"/>
      <w:r w:rsidRPr="004817B5">
        <w:rPr>
          <w:i/>
          <w:color w:val="000000" w:themeColor="text1"/>
          <w:lang w:val="en-US"/>
        </w:rPr>
        <w:t>DS</w:t>
      </w:r>
      <w:r w:rsidRPr="004817B5">
        <w:rPr>
          <w:i/>
          <w:color w:val="000000" w:themeColor="text1"/>
          <w:vertAlign w:val="subscript"/>
          <w:lang w:val="en-US"/>
        </w:rPr>
        <w:t>in</w:t>
      </w:r>
      <w:proofErr w:type="spellEnd"/>
      <w:r w:rsidRPr="004817B5">
        <w:rPr>
          <w:i/>
          <w:color w:val="000000" w:themeColor="text1"/>
          <w:vertAlign w:val="subscript"/>
          <w:lang w:val="en-US"/>
        </w:rPr>
        <w:t xml:space="preserve"> </w:t>
      </w:r>
      <w:r w:rsidRPr="004817B5">
        <w:rPr>
          <w:color w:val="000000" w:themeColor="text1"/>
          <w:sz w:val="20"/>
          <w:szCs w:val="20"/>
          <w:lang w:val="en-US"/>
        </w:rPr>
        <w:t>;</w:t>
      </w:r>
      <w:proofErr w:type="gramEnd"/>
    </w:p>
    <w:p w14:paraId="170C6611" w14:textId="77777777" w:rsidR="00E61978" w:rsidRPr="004817B5" w:rsidRDefault="00E61978" w:rsidP="00E61978">
      <w:pPr>
        <w:jc w:val="both"/>
        <w:rPr>
          <w:color w:val="000000" w:themeColor="text1"/>
          <w:lang w:val="en-GB"/>
        </w:rPr>
      </w:pPr>
      <w:r w:rsidRPr="004817B5">
        <w:rPr>
          <w:color w:val="000000" w:themeColor="text1"/>
          <w:lang w:val="en-GB"/>
        </w:rPr>
        <w:t>where:</w:t>
      </w:r>
    </w:p>
    <w:p w14:paraId="51B445C9" w14:textId="77777777" w:rsidR="00E61978" w:rsidRPr="004817B5" w:rsidRDefault="00E61978" w:rsidP="00E61978">
      <w:pPr>
        <w:numPr>
          <w:ilvl w:val="0"/>
          <w:numId w:val="26"/>
        </w:numPr>
        <w:contextualSpacing/>
        <w:jc w:val="both"/>
        <w:rPr>
          <w:color w:val="000000" w:themeColor="text1"/>
          <w:lang w:val="en-US"/>
        </w:rPr>
      </w:pPr>
      <w:proofErr w:type="spellStart"/>
      <w:r w:rsidRPr="004817B5">
        <w:rPr>
          <w:i/>
          <w:color w:val="000000" w:themeColor="text1"/>
          <w:lang w:val="en-US"/>
        </w:rPr>
        <w:t>DS</w:t>
      </w:r>
      <w:r w:rsidRPr="004817B5">
        <w:rPr>
          <w:i/>
          <w:color w:val="000000" w:themeColor="text1"/>
          <w:vertAlign w:val="subscript"/>
          <w:lang w:val="en-US"/>
        </w:rPr>
        <w:t>in</w:t>
      </w:r>
      <w:proofErr w:type="spellEnd"/>
      <w:r w:rsidRPr="004817B5">
        <w:rPr>
          <w:i/>
          <w:color w:val="000000" w:themeColor="text1"/>
          <w:lang w:val="en-US"/>
        </w:rPr>
        <w:t xml:space="preserve"> </w:t>
      </w:r>
      <w:r w:rsidRPr="004817B5">
        <w:rPr>
          <w:color w:val="000000" w:themeColor="text1"/>
          <w:lang w:val="en-US"/>
        </w:rPr>
        <w:t>is the input dataset;</w:t>
      </w:r>
    </w:p>
    <w:p w14:paraId="0BE5FEEC" w14:textId="77777777" w:rsidR="00E61978" w:rsidRPr="00282A73" w:rsidRDefault="00E61978" w:rsidP="00E61978">
      <w:pPr>
        <w:numPr>
          <w:ilvl w:val="0"/>
          <w:numId w:val="26"/>
        </w:numPr>
        <w:contextualSpacing/>
        <w:jc w:val="both"/>
        <w:rPr>
          <w:lang w:val="en-US"/>
        </w:rPr>
      </w:pPr>
      <w:proofErr w:type="spellStart"/>
      <w:r w:rsidRPr="004817B5">
        <w:rPr>
          <w:i/>
          <w:color w:val="000000" w:themeColor="text1"/>
          <w:lang w:val="en-US"/>
        </w:rPr>
        <w:t>DS</w:t>
      </w:r>
      <w:r w:rsidRPr="004817B5">
        <w:rPr>
          <w:i/>
          <w:color w:val="000000" w:themeColor="text1"/>
          <w:vertAlign w:val="subscript"/>
          <w:lang w:val="en-US"/>
        </w:rPr>
        <w:t>out</w:t>
      </w:r>
      <w:proofErr w:type="spellEnd"/>
      <w:r w:rsidRPr="004817B5">
        <w:rPr>
          <w:i/>
          <w:color w:val="000000" w:themeColor="text1"/>
          <w:vertAlign w:val="subscript"/>
          <w:lang w:val="en-US"/>
        </w:rPr>
        <w:t xml:space="preserve"> </w:t>
      </w:r>
      <w:r w:rsidRPr="004817B5">
        <w:rPr>
          <w:color w:val="000000" w:themeColor="text1"/>
          <w:lang w:val="en-US"/>
        </w:rPr>
        <w:t xml:space="preserve">is the resulting </w:t>
      </w:r>
      <w:r w:rsidRPr="00282A73">
        <w:rPr>
          <w:lang w:val="en-US"/>
        </w:rPr>
        <w:t>output dataset;</w:t>
      </w:r>
    </w:p>
    <w:p w14:paraId="1171617A" w14:textId="77777777" w:rsidR="00E61978" w:rsidRPr="00282A73" w:rsidRDefault="00E61978" w:rsidP="00E61978">
      <w:pPr>
        <w:numPr>
          <w:ilvl w:val="0"/>
          <w:numId w:val="26"/>
        </w:numPr>
        <w:contextualSpacing/>
        <w:jc w:val="both"/>
        <w:rPr>
          <w:lang w:val="en-US"/>
        </w:rPr>
      </w:pPr>
      <w:r w:rsidRPr="00282A73">
        <w:rPr>
          <w:i/>
          <w:lang w:val="en-US"/>
        </w:rPr>
        <w:t>RA</w:t>
      </w:r>
      <w:r w:rsidRPr="00282A73">
        <w:rPr>
          <w:i/>
          <w:vertAlign w:val="subscript"/>
          <w:lang w:val="en-US"/>
        </w:rPr>
        <w:t>1</w:t>
      </w:r>
      <w:r w:rsidRPr="00282A73">
        <w:rPr>
          <w:i/>
          <w:lang w:val="en-US"/>
        </w:rPr>
        <w:t xml:space="preserve">, …, </w:t>
      </w:r>
      <w:proofErr w:type="spellStart"/>
      <w:r w:rsidRPr="00282A73">
        <w:rPr>
          <w:i/>
          <w:lang w:val="en-US"/>
        </w:rPr>
        <w:t>RA</w:t>
      </w:r>
      <w:r w:rsidRPr="00282A73">
        <w:rPr>
          <w:i/>
          <w:vertAlign w:val="subscript"/>
          <w:lang w:val="en-US"/>
        </w:rPr>
        <w:t>m</w:t>
      </w:r>
      <w:proofErr w:type="spellEnd"/>
      <w:r w:rsidRPr="00282A73">
        <w:rPr>
          <w:lang w:val="en-US"/>
        </w:rPr>
        <w:t xml:space="preserve"> are the conserved genomic region attributes;</w:t>
      </w:r>
    </w:p>
    <w:p w14:paraId="45B55292" w14:textId="77777777" w:rsidR="00E61978" w:rsidRPr="00282A73" w:rsidRDefault="00E61978" w:rsidP="00E61978">
      <w:pPr>
        <w:numPr>
          <w:ilvl w:val="0"/>
          <w:numId w:val="26"/>
        </w:numPr>
        <w:contextualSpacing/>
        <w:jc w:val="both"/>
        <w:rPr>
          <w:lang w:val="en-US"/>
        </w:rPr>
      </w:pPr>
      <w:r w:rsidRPr="00282A73">
        <w:rPr>
          <w:i/>
          <w:lang w:val="en-US"/>
        </w:rPr>
        <w:t>MA</w:t>
      </w:r>
      <w:r w:rsidRPr="00282A73">
        <w:rPr>
          <w:i/>
          <w:vertAlign w:val="subscript"/>
          <w:lang w:val="en-US"/>
        </w:rPr>
        <w:t>1</w:t>
      </w:r>
      <w:r w:rsidRPr="00282A73">
        <w:rPr>
          <w:lang w:val="en-US"/>
        </w:rPr>
        <w:t xml:space="preserve">, ..., </w:t>
      </w:r>
      <w:proofErr w:type="spellStart"/>
      <w:r w:rsidRPr="00282A73">
        <w:rPr>
          <w:i/>
          <w:lang w:val="en-US"/>
        </w:rPr>
        <w:t>MA</w:t>
      </w:r>
      <w:r w:rsidRPr="00282A73">
        <w:rPr>
          <w:i/>
          <w:vertAlign w:val="subscript"/>
          <w:lang w:val="en-US"/>
        </w:rPr>
        <w:t>n</w:t>
      </w:r>
      <w:proofErr w:type="spellEnd"/>
      <w:r w:rsidRPr="00282A73">
        <w:rPr>
          <w:i/>
          <w:vertAlign w:val="subscript"/>
          <w:lang w:val="en-US"/>
        </w:rPr>
        <w:t>;</w:t>
      </w:r>
      <w:r w:rsidRPr="00282A73">
        <w:rPr>
          <w:lang w:val="en-US"/>
        </w:rPr>
        <w:t xml:space="preserve"> are the conserved metadata attributes;</w:t>
      </w:r>
    </w:p>
    <w:p w14:paraId="582D8F4B" w14:textId="77777777" w:rsidR="00E61978" w:rsidRDefault="00E61978" w:rsidP="00E61978">
      <w:pPr>
        <w:numPr>
          <w:ilvl w:val="0"/>
          <w:numId w:val="26"/>
        </w:numPr>
        <w:contextualSpacing/>
        <w:jc w:val="both"/>
        <w:rPr>
          <w:lang w:val="en-US"/>
        </w:rPr>
      </w:pPr>
      <w:r w:rsidRPr="00282A73">
        <w:rPr>
          <w:i/>
          <w:lang w:val="en-US"/>
        </w:rPr>
        <w:t>NR</w:t>
      </w:r>
      <w:r w:rsidRPr="00282A73">
        <w:rPr>
          <w:i/>
          <w:vertAlign w:val="subscript"/>
          <w:lang w:val="en-US"/>
        </w:rPr>
        <w:t>1</w:t>
      </w:r>
      <w:r w:rsidRPr="00282A73">
        <w:rPr>
          <w:lang w:val="en-US"/>
        </w:rPr>
        <w:t xml:space="preserve">, ..., </w:t>
      </w:r>
      <w:proofErr w:type="spellStart"/>
      <w:r w:rsidRPr="00282A73">
        <w:rPr>
          <w:i/>
          <w:lang w:val="en-US"/>
        </w:rPr>
        <w:t>NR</w:t>
      </w:r>
      <w:r w:rsidRPr="00282A73">
        <w:rPr>
          <w:i/>
          <w:vertAlign w:val="subscript"/>
          <w:lang w:val="en-US"/>
        </w:rPr>
        <w:t>h</w:t>
      </w:r>
      <w:proofErr w:type="spellEnd"/>
      <w:r w:rsidRPr="00282A73">
        <w:rPr>
          <w:i/>
          <w:vertAlign w:val="subscript"/>
          <w:lang w:val="en-US"/>
        </w:rPr>
        <w:t>;</w:t>
      </w:r>
      <w:r w:rsidRPr="00282A73">
        <w:rPr>
          <w:lang w:val="en-US"/>
        </w:rPr>
        <w:t xml:space="preserve"> are new genomic region attributes generated using functions </w:t>
      </w:r>
      <w:r w:rsidRPr="00282A73">
        <w:rPr>
          <w:i/>
          <w:lang w:val="en-US"/>
        </w:rPr>
        <w:t>g</w:t>
      </w:r>
      <w:r w:rsidRPr="00282A73">
        <w:rPr>
          <w:i/>
          <w:vertAlign w:val="subscript"/>
          <w:lang w:val="en-US"/>
        </w:rPr>
        <w:t>1</w:t>
      </w:r>
      <w:r w:rsidRPr="00282A73">
        <w:rPr>
          <w:i/>
          <w:lang w:val="en-US"/>
        </w:rPr>
        <w:t xml:space="preserve">, ..., </w:t>
      </w:r>
      <w:proofErr w:type="spellStart"/>
      <w:r w:rsidRPr="00282A73">
        <w:rPr>
          <w:i/>
          <w:lang w:val="en-US"/>
        </w:rPr>
        <w:t>g</w:t>
      </w:r>
      <w:r w:rsidRPr="00282A73">
        <w:rPr>
          <w:i/>
          <w:vertAlign w:val="subscript"/>
          <w:lang w:val="en-US"/>
        </w:rPr>
        <w:t>h</w:t>
      </w:r>
      <w:proofErr w:type="spellEnd"/>
      <w:r w:rsidRPr="00282A73">
        <w:rPr>
          <w:lang w:val="en-US"/>
        </w:rPr>
        <w:t xml:space="preserve"> on existing region </w:t>
      </w:r>
      <w:r>
        <w:rPr>
          <w:lang w:val="en-US"/>
        </w:rPr>
        <w:t xml:space="preserve">or metadata </w:t>
      </w:r>
      <w:r w:rsidRPr="00282A73">
        <w:rPr>
          <w:lang w:val="en-US"/>
        </w:rPr>
        <w:t>attributes</w:t>
      </w:r>
      <w:r>
        <w:rPr>
          <w:lang w:val="en-US"/>
        </w:rPr>
        <w:t xml:space="preserve"> or constant</w:t>
      </w:r>
      <w:r w:rsidRPr="00282A73">
        <w:rPr>
          <w:lang w:val="en-US"/>
        </w:rPr>
        <w:t>;</w:t>
      </w:r>
    </w:p>
    <w:p w14:paraId="66DF0B6F" w14:textId="77777777" w:rsidR="00E61978" w:rsidRPr="004817B5" w:rsidRDefault="00E61978" w:rsidP="00E61978">
      <w:pPr>
        <w:numPr>
          <w:ilvl w:val="0"/>
          <w:numId w:val="26"/>
        </w:numPr>
        <w:contextualSpacing/>
        <w:jc w:val="both"/>
        <w:rPr>
          <w:color w:val="000000" w:themeColor="text1"/>
          <w:lang w:val="en-GB"/>
        </w:rPr>
      </w:pPr>
      <w:r w:rsidRPr="004817B5">
        <w:rPr>
          <w:i/>
          <w:color w:val="000000" w:themeColor="text1"/>
          <w:lang w:val="en-GB"/>
        </w:rPr>
        <w:t>NM</w:t>
      </w:r>
      <w:r w:rsidRPr="004817B5">
        <w:rPr>
          <w:i/>
          <w:color w:val="000000" w:themeColor="text1"/>
          <w:vertAlign w:val="subscript"/>
          <w:lang w:val="en-GB"/>
        </w:rPr>
        <w:t>1</w:t>
      </w:r>
      <w:r w:rsidRPr="004817B5">
        <w:rPr>
          <w:color w:val="000000" w:themeColor="text1"/>
          <w:lang w:val="en-GB"/>
        </w:rPr>
        <w:t xml:space="preserve">, ..., </w:t>
      </w:r>
      <w:proofErr w:type="spellStart"/>
      <w:r w:rsidRPr="004817B5">
        <w:rPr>
          <w:i/>
          <w:color w:val="000000" w:themeColor="text1"/>
          <w:lang w:val="en-GB"/>
        </w:rPr>
        <w:t>NM</w:t>
      </w:r>
      <w:r w:rsidRPr="004817B5">
        <w:rPr>
          <w:i/>
          <w:color w:val="000000" w:themeColor="text1"/>
          <w:vertAlign w:val="subscript"/>
          <w:lang w:val="en-GB"/>
        </w:rPr>
        <w:t>k</w:t>
      </w:r>
      <w:proofErr w:type="spellEnd"/>
      <w:r w:rsidRPr="004817B5">
        <w:rPr>
          <w:i/>
          <w:color w:val="000000" w:themeColor="text1"/>
          <w:vertAlign w:val="subscript"/>
          <w:lang w:val="en-GB"/>
        </w:rPr>
        <w:t>;</w:t>
      </w:r>
      <w:r w:rsidRPr="004817B5">
        <w:rPr>
          <w:color w:val="000000" w:themeColor="text1"/>
          <w:lang w:val="en-GB"/>
        </w:rPr>
        <w:t xml:space="preserve"> are new metadata attributes generated using functions </w:t>
      </w:r>
      <w:r w:rsidRPr="004817B5">
        <w:rPr>
          <w:i/>
          <w:color w:val="000000" w:themeColor="text1"/>
          <w:lang w:val="en-GB"/>
        </w:rPr>
        <w:t>f</w:t>
      </w:r>
      <w:r w:rsidRPr="004817B5">
        <w:rPr>
          <w:i/>
          <w:color w:val="000000" w:themeColor="text1"/>
          <w:vertAlign w:val="subscript"/>
          <w:lang w:val="en-GB"/>
        </w:rPr>
        <w:t>1</w:t>
      </w:r>
      <w:r w:rsidRPr="004817B5">
        <w:rPr>
          <w:i/>
          <w:color w:val="000000" w:themeColor="text1"/>
          <w:lang w:val="en-GB"/>
        </w:rPr>
        <w:t xml:space="preserve">, ..., </w:t>
      </w:r>
      <w:proofErr w:type="spellStart"/>
      <w:r w:rsidRPr="004817B5">
        <w:rPr>
          <w:i/>
          <w:color w:val="000000" w:themeColor="text1"/>
          <w:lang w:val="en-GB"/>
        </w:rPr>
        <w:t>f</w:t>
      </w:r>
      <w:r w:rsidRPr="004817B5">
        <w:rPr>
          <w:i/>
          <w:color w:val="000000" w:themeColor="text1"/>
          <w:vertAlign w:val="subscript"/>
          <w:lang w:val="en-GB"/>
        </w:rPr>
        <w:t>k</w:t>
      </w:r>
      <w:proofErr w:type="spellEnd"/>
      <w:r w:rsidRPr="004817B5">
        <w:rPr>
          <w:color w:val="000000" w:themeColor="text1"/>
          <w:lang w:val="en-GB"/>
        </w:rPr>
        <w:t xml:space="preserve"> on existing metadata attributes</w:t>
      </w:r>
      <w:r>
        <w:rPr>
          <w:color w:val="000000" w:themeColor="text1"/>
          <w:lang w:val="en-GB"/>
        </w:rPr>
        <w:t xml:space="preserve"> or constant</w:t>
      </w:r>
      <w:r w:rsidRPr="004817B5">
        <w:rPr>
          <w:color w:val="000000" w:themeColor="text1"/>
          <w:lang w:val="en-GB"/>
        </w:rPr>
        <w:t>.</w:t>
      </w:r>
    </w:p>
    <w:p w14:paraId="15C67D57" w14:textId="77777777" w:rsidR="00E61978" w:rsidRPr="00282A73" w:rsidRDefault="00E61978" w:rsidP="00E61978">
      <w:pPr>
        <w:jc w:val="both"/>
        <w:rPr>
          <w:lang w:val="en-US"/>
        </w:rPr>
      </w:pPr>
    </w:p>
    <w:p w14:paraId="7AC3282D" w14:textId="77777777" w:rsidR="00E61978" w:rsidRPr="003332A9" w:rsidRDefault="00E61978" w:rsidP="00E61978">
      <w:pPr>
        <w:jc w:val="both"/>
        <w:rPr>
          <w:u w:val="single"/>
          <w:lang w:val="en-GB"/>
        </w:rPr>
      </w:pPr>
      <w:r w:rsidRPr="003332A9">
        <w:rPr>
          <w:u w:val="single"/>
          <w:lang w:val="en-US"/>
        </w:rPr>
        <w:t>Note 1</w:t>
      </w:r>
      <w:r w:rsidRPr="005E1FBB">
        <w:rPr>
          <w:lang w:val="en-US"/>
        </w:rPr>
        <w:t>:</w:t>
      </w:r>
      <w:r w:rsidRPr="003332A9">
        <w:rPr>
          <w:lang w:val="en-US"/>
        </w:rPr>
        <w:t xml:space="preserve"> The </w:t>
      </w:r>
      <w:r w:rsidRPr="003332A9">
        <w:rPr>
          <w:rFonts w:eastAsia="Times New Roman"/>
          <w:shd w:val="clear" w:color="auto" w:fill="FFFFFF"/>
          <w:lang w:val="en-GB" w:eastAsia="en-GB"/>
        </w:rPr>
        <w:t xml:space="preserve">default form of this operator </w:t>
      </w:r>
      <w:r>
        <w:rPr>
          <w:rFonts w:eastAsia="Times New Roman"/>
          <w:shd w:val="clear" w:color="auto" w:fill="FFFFFF"/>
          <w:lang w:val="en-GB" w:eastAsia="en-GB"/>
        </w:rPr>
        <w:t xml:space="preserve">has no parameter. </w:t>
      </w:r>
      <w:proofErr w:type="gramStart"/>
      <w:r w:rsidRPr="003332A9">
        <w:rPr>
          <w:rFonts w:eastAsia="Times New Roman"/>
          <w:shd w:val="clear" w:color="auto" w:fill="FFFFFF"/>
          <w:lang w:val="en-GB" w:eastAsia="en-GB"/>
        </w:rPr>
        <w:t>PROJECT(</w:t>
      </w:r>
      <w:proofErr w:type="gramEnd"/>
      <w:r w:rsidRPr="003332A9">
        <w:rPr>
          <w:rFonts w:eastAsia="Times New Roman"/>
          <w:shd w:val="clear" w:color="auto" w:fill="FFFFFF"/>
          <w:lang w:val="en-GB" w:eastAsia="en-GB"/>
        </w:rPr>
        <w:t>)</w:t>
      </w:r>
      <w:r>
        <w:rPr>
          <w:rFonts w:eastAsia="Times New Roman"/>
          <w:shd w:val="clear" w:color="auto" w:fill="FFFFFF"/>
          <w:lang w:val="en-GB" w:eastAsia="en-GB"/>
        </w:rPr>
        <w:t xml:space="preserve"> </w:t>
      </w:r>
      <w:proofErr w:type="spellStart"/>
      <w:r w:rsidRPr="00282A73">
        <w:rPr>
          <w:i/>
          <w:lang w:val="en-US"/>
        </w:rPr>
        <w:t>DS</w:t>
      </w:r>
      <w:r w:rsidRPr="00282A73">
        <w:rPr>
          <w:i/>
          <w:vertAlign w:val="subscript"/>
          <w:lang w:val="en-US"/>
        </w:rPr>
        <w:t>in</w:t>
      </w:r>
      <w:proofErr w:type="spellEnd"/>
      <w:r w:rsidRPr="003332A9">
        <w:rPr>
          <w:rFonts w:eastAsia="Times New Roman"/>
          <w:shd w:val="clear" w:color="auto" w:fill="FFFFFF"/>
          <w:lang w:val="en-GB" w:eastAsia="en-GB"/>
        </w:rPr>
        <w:t xml:space="preserve"> applies the project</w:t>
      </w:r>
      <w:r>
        <w:rPr>
          <w:rFonts w:eastAsia="Times New Roman"/>
          <w:shd w:val="clear" w:color="auto" w:fill="FFFFFF"/>
          <w:lang w:val="en-GB" w:eastAsia="en-GB"/>
        </w:rPr>
        <w:t xml:space="preserve">ion only on the regions. It removes all the region attributes which are not </w:t>
      </w:r>
      <w:r w:rsidRPr="003332A9">
        <w:rPr>
          <w:rFonts w:eastAsia="Times New Roman"/>
          <w:shd w:val="clear" w:color="auto" w:fill="FFFFFF"/>
          <w:lang w:val="en-GB" w:eastAsia="en-GB"/>
        </w:rPr>
        <w:t>coordinates (</w:t>
      </w:r>
      <w:r>
        <w:rPr>
          <w:rFonts w:eastAsia="Times New Roman"/>
          <w:shd w:val="clear" w:color="auto" w:fill="FFFFFF"/>
          <w:lang w:val="en-GB" w:eastAsia="en-GB"/>
        </w:rPr>
        <w:t xml:space="preserve">i.e., only </w:t>
      </w:r>
      <w:proofErr w:type="spellStart"/>
      <w:r w:rsidRPr="00E156A6">
        <w:rPr>
          <w:rFonts w:eastAsia="Times New Roman"/>
          <w:i/>
          <w:shd w:val="clear" w:color="auto" w:fill="FFFFFF"/>
          <w:lang w:val="en-GB" w:eastAsia="en-GB"/>
        </w:rPr>
        <w:t>chr</w:t>
      </w:r>
      <w:proofErr w:type="spellEnd"/>
      <w:r w:rsidRPr="003332A9">
        <w:rPr>
          <w:rFonts w:eastAsia="Times New Roman"/>
          <w:shd w:val="clear" w:color="auto" w:fill="FFFFFF"/>
          <w:lang w:val="en-GB" w:eastAsia="en-GB"/>
        </w:rPr>
        <w:t xml:space="preserve">, </w:t>
      </w:r>
      <w:r w:rsidRPr="00E156A6">
        <w:rPr>
          <w:rFonts w:eastAsia="Times New Roman"/>
          <w:i/>
          <w:shd w:val="clear" w:color="auto" w:fill="FFFFFF"/>
          <w:lang w:val="en-GB" w:eastAsia="en-GB"/>
        </w:rPr>
        <w:t>start</w:t>
      </w:r>
      <w:r w:rsidRPr="003332A9">
        <w:rPr>
          <w:rFonts w:eastAsia="Times New Roman"/>
          <w:shd w:val="clear" w:color="auto" w:fill="FFFFFF"/>
          <w:lang w:val="en-GB" w:eastAsia="en-GB"/>
        </w:rPr>
        <w:t xml:space="preserve">, </w:t>
      </w:r>
      <w:r w:rsidRPr="00E156A6">
        <w:rPr>
          <w:rFonts w:eastAsia="Times New Roman"/>
          <w:i/>
          <w:shd w:val="clear" w:color="auto" w:fill="FFFFFF"/>
          <w:lang w:val="en-GB" w:eastAsia="en-GB"/>
        </w:rPr>
        <w:t>stop</w:t>
      </w:r>
      <w:r w:rsidRPr="003332A9">
        <w:rPr>
          <w:rFonts w:eastAsia="Times New Roman"/>
          <w:shd w:val="clear" w:color="auto" w:fill="FFFFFF"/>
          <w:lang w:val="en-GB" w:eastAsia="en-GB"/>
        </w:rPr>
        <w:t xml:space="preserve">, </w:t>
      </w:r>
      <w:r>
        <w:rPr>
          <w:rFonts w:eastAsia="Times New Roman"/>
          <w:shd w:val="clear" w:color="auto" w:fill="FFFFFF"/>
          <w:lang w:val="en-GB" w:eastAsia="en-GB"/>
        </w:rPr>
        <w:t xml:space="preserve">and </w:t>
      </w:r>
      <w:r w:rsidRPr="00E156A6">
        <w:rPr>
          <w:rFonts w:eastAsia="Times New Roman"/>
          <w:i/>
          <w:shd w:val="clear" w:color="auto" w:fill="FFFFFF"/>
          <w:lang w:val="en-GB" w:eastAsia="en-GB"/>
        </w:rPr>
        <w:t>strand</w:t>
      </w:r>
      <w:r w:rsidRPr="003332A9">
        <w:rPr>
          <w:rFonts w:eastAsia="Times New Roman"/>
          <w:shd w:val="clear" w:color="auto" w:fill="FFFFFF"/>
          <w:lang w:val="en-GB" w:eastAsia="en-GB"/>
        </w:rPr>
        <w:t xml:space="preserve"> are kept</w:t>
      </w:r>
      <w:r>
        <w:rPr>
          <w:rFonts w:eastAsia="Times New Roman"/>
          <w:shd w:val="clear" w:color="auto" w:fill="FFFFFF"/>
          <w:lang w:val="en-GB" w:eastAsia="en-GB"/>
        </w:rPr>
        <w:t>)</w:t>
      </w:r>
      <w:r w:rsidRPr="003332A9">
        <w:rPr>
          <w:rFonts w:eastAsia="Times New Roman"/>
          <w:shd w:val="clear" w:color="auto" w:fill="FFFFFF"/>
          <w:lang w:val="en-GB" w:eastAsia="en-GB"/>
        </w:rPr>
        <w:t>.</w:t>
      </w:r>
    </w:p>
    <w:p w14:paraId="2BE941AE" w14:textId="77777777" w:rsidR="00E61978" w:rsidRPr="003332A9" w:rsidRDefault="00E61978" w:rsidP="00E61978">
      <w:pPr>
        <w:jc w:val="both"/>
        <w:rPr>
          <w:u w:val="single"/>
          <w:lang w:val="en-US"/>
        </w:rPr>
      </w:pPr>
    </w:p>
    <w:p w14:paraId="2E898974" w14:textId="77777777" w:rsidR="00E61978" w:rsidRPr="003332A9" w:rsidRDefault="00E61978" w:rsidP="00E61978">
      <w:pPr>
        <w:jc w:val="both"/>
        <w:rPr>
          <w:lang w:val="en-US"/>
        </w:rPr>
      </w:pPr>
      <w:r w:rsidRPr="003332A9">
        <w:rPr>
          <w:u w:val="single"/>
          <w:lang w:val="en-US"/>
        </w:rPr>
        <w:t>Note 2</w:t>
      </w:r>
      <w:r w:rsidRPr="003332A9">
        <w:rPr>
          <w:lang w:val="en-US"/>
        </w:rPr>
        <w:t xml:space="preserve">: It is possible to use the special keywords ALLBUT to retain all existing genomic region </w:t>
      </w:r>
      <w:r>
        <w:rPr>
          <w:lang w:val="en-US"/>
        </w:rPr>
        <w:t xml:space="preserve">or metadata </w:t>
      </w:r>
      <w:r w:rsidRPr="003332A9">
        <w:rPr>
          <w:lang w:val="en-US"/>
        </w:rPr>
        <w:t xml:space="preserve">attributes apart from a specified set. </w:t>
      </w:r>
    </w:p>
    <w:p w14:paraId="6D6AE76D" w14:textId="77777777" w:rsidR="00E61978" w:rsidRPr="003332A9" w:rsidRDefault="00E61978" w:rsidP="00E61978">
      <w:pPr>
        <w:jc w:val="both"/>
        <w:rPr>
          <w:color w:val="FF0000"/>
          <w:lang w:val="en-US"/>
        </w:rPr>
      </w:pPr>
    </w:p>
    <w:p w14:paraId="393D3AF5" w14:textId="77777777" w:rsidR="00E61978" w:rsidRPr="003332A9" w:rsidRDefault="00E61978" w:rsidP="00E61978">
      <w:pPr>
        <w:jc w:val="both"/>
        <w:rPr>
          <w:lang w:val="en-US"/>
        </w:rPr>
      </w:pPr>
      <w:r w:rsidRPr="003332A9">
        <w:rPr>
          <w:u w:val="single"/>
          <w:lang w:val="en-US"/>
        </w:rPr>
        <w:t>Note 3</w:t>
      </w:r>
      <w:r w:rsidRPr="003332A9">
        <w:rPr>
          <w:lang w:val="en-US"/>
        </w:rPr>
        <w:t xml:space="preserve">: If the names of existing region </w:t>
      </w:r>
      <w:r>
        <w:rPr>
          <w:lang w:val="en-US"/>
        </w:rPr>
        <w:t xml:space="preserve">or metadata </w:t>
      </w:r>
      <w:r w:rsidRPr="003332A9">
        <w:rPr>
          <w:lang w:val="en-US"/>
        </w:rPr>
        <w:t xml:space="preserve">attributes are used in place of </w:t>
      </w:r>
      <w:r>
        <w:rPr>
          <w:lang w:val="en-US"/>
        </w:rPr>
        <w:t>new region names</w:t>
      </w:r>
      <w:r w:rsidRPr="003332A9">
        <w:rPr>
          <w:lang w:val="en-US"/>
        </w:rPr>
        <w:t xml:space="preserve">, the operation updates such region attributes to </w:t>
      </w:r>
      <w:r>
        <w:rPr>
          <w:lang w:val="en-US"/>
        </w:rPr>
        <w:t xml:space="preserve">the </w:t>
      </w:r>
      <w:r w:rsidRPr="003332A9">
        <w:rPr>
          <w:lang w:val="en-US"/>
        </w:rPr>
        <w:t xml:space="preserve">new </w:t>
      </w:r>
      <w:r>
        <w:rPr>
          <w:lang w:val="en-US"/>
        </w:rPr>
        <w:t xml:space="preserve">specified </w:t>
      </w:r>
      <w:r w:rsidRPr="003332A9">
        <w:rPr>
          <w:lang w:val="en-US"/>
        </w:rPr>
        <w:t xml:space="preserve">values. </w:t>
      </w:r>
    </w:p>
    <w:p w14:paraId="4045633B" w14:textId="7C03BA08" w:rsidR="00E61978" w:rsidRPr="003332A9" w:rsidRDefault="00E61978" w:rsidP="00E61978">
      <w:pPr>
        <w:jc w:val="both"/>
        <w:rPr>
          <w:rFonts w:eastAsia="Times New Roman"/>
          <w:shd w:val="clear" w:color="auto" w:fill="FFFFFF"/>
          <w:lang w:val="en-GB" w:eastAsia="en-GB"/>
        </w:rPr>
      </w:pPr>
      <w:r>
        <w:rPr>
          <w:lang w:val="en-US"/>
        </w:rPr>
        <w:t>To specify the new values,</w:t>
      </w:r>
      <w:r w:rsidRPr="003332A9">
        <w:rPr>
          <w:lang w:val="en-US"/>
        </w:rPr>
        <w:t xml:space="preserve"> </w:t>
      </w:r>
      <w:r>
        <w:rPr>
          <w:lang w:val="en-US"/>
        </w:rPr>
        <w:t>the following options are available</w:t>
      </w:r>
      <w:r w:rsidRPr="003332A9">
        <w:rPr>
          <w:lang w:val="en-US"/>
        </w:rPr>
        <w:t>:</w:t>
      </w:r>
    </w:p>
    <w:p w14:paraId="40FCA1AE" w14:textId="77777777" w:rsidR="00E61978" w:rsidRPr="003332A9" w:rsidRDefault="00E61978" w:rsidP="00E61978">
      <w:pPr>
        <w:jc w:val="both"/>
        <w:rPr>
          <w:rFonts w:eastAsia="Times New Roman"/>
          <w:shd w:val="clear" w:color="auto" w:fill="FFFFFF"/>
          <w:lang w:val="en-GB" w:eastAsia="en-GB"/>
        </w:rPr>
      </w:pPr>
      <w:r w:rsidRPr="003332A9">
        <w:rPr>
          <w:rFonts w:eastAsia="Times New Roman"/>
          <w:shd w:val="clear" w:color="auto" w:fill="FFFFFF"/>
          <w:lang w:val="en-GB" w:eastAsia="en-GB"/>
        </w:rPr>
        <w:t>- All basic mathematical operations (+</w:t>
      </w:r>
      <w:r>
        <w:rPr>
          <w:rFonts w:eastAsia="Times New Roman"/>
          <w:shd w:val="clear" w:color="auto" w:fill="FFFFFF"/>
          <w:lang w:val="en-GB" w:eastAsia="en-GB"/>
        </w:rPr>
        <w:t>,</w:t>
      </w:r>
      <w:r w:rsidRPr="003332A9">
        <w:rPr>
          <w:rFonts w:eastAsia="Times New Roman"/>
          <w:shd w:val="clear" w:color="auto" w:fill="FFFFFF"/>
          <w:lang w:val="en-GB" w:eastAsia="en-GB"/>
        </w:rPr>
        <w:t xml:space="preserve"> -</w:t>
      </w:r>
      <w:r>
        <w:rPr>
          <w:rFonts w:eastAsia="Times New Roman"/>
          <w:shd w:val="clear" w:color="auto" w:fill="FFFFFF"/>
          <w:lang w:val="en-GB" w:eastAsia="en-GB"/>
        </w:rPr>
        <w:t>,</w:t>
      </w:r>
      <w:r w:rsidRPr="003332A9">
        <w:rPr>
          <w:rFonts w:eastAsia="Times New Roman"/>
          <w:shd w:val="clear" w:color="auto" w:fill="FFFFFF"/>
          <w:lang w:val="en-GB" w:eastAsia="en-GB"/>
        </w:rPr>
        <w:t xml:space="preserve"> *</w:t>
      </w:r>
      <w:r>
        <w:rPr>
          <w:rFonts w:eastAsia="Times New Roman"/>
          <w:shd w:val="clear" w:color="auto" w:fill="FFFFFF"/>
          <w:lang w:val="en-GB" w:eastAsia="en-GB"/>
        </w:rPr>
        <w:t>,</w:t>
      </w:r>
      <w:r w:rsidRPr="003332A9">
        <w:rPr>
          <w:rFonts w:eastAsia="Times New Roman"/>
          <w:shd w:val="clear" w:color="auto" w:fill="FFFFFF"/>
          <w:lang w:val="en-GB" w:eastAsia="en-GB"/>
        </w:rPr>
        <w:t xml:space="preserve"> /), including usage of parenthesis;</w:t>
      </w:r>
    </w:p>
    <w:p w14:paraId="36D3627C" w14:textId="77777777" w:rsidR="00E61978" w:rsidRDefault="00E61978" w:rsidP="00E61978">
      <w:pPr>
        <w:jc w:val="both"/>
        <w:rPr>
          <w:rFonts w:eastAsia="Times New Roman"/>
          <w:shd w:val="clear" w:color="auto" w:fill="FFFFFF"/>
          <w:lang w:val="en-GB" w:eastAsia="en-GB"/>
        </w:rPr>
      </w:pPr>
      <w:r>
        <w:rPr>
          <w:rFonts w:eastAsia="Times New Roman"/>
          <w:shd w:val="clear" w:color="auto" w:fill="FFFFFF"/>
          <w:lang w:val="en-GB" w:eastAsia="en-GB"/>
        </w:rPr>
        <w:t xml:space="preserve">- The square root mathematical function (i.e., </w:t>
      </w:r>
      <w:proofErr w:type="gramStart"/>
      <w:r>
        <w:rPr>
          <w:rFonts w:eastAsia="Times New Roman"/>
          <w:shd w:val="clear" w:color="auto" w:fill="FFFFFF"/>
          <w:lang w:val="en-GB" w:eastAsia="en-GB"/>
        </w:rPr>
        <w:t>SQRT(</w:t>
      </w:r>
      <w:proofErr w:type="spellStart"/>
      <w:proofErr w:type="gramEnd"/>
      <w:r>
        <w:rPr>
          <w:rFonts w:eastAsia="Times New Roman"/>
          <w:shd w:val="clear" w:color="auto" w:fill="FFFFFF"/>
          <w:lang w:val="en-GB" w:eastAsia="en-GB"/>
        </w:rPr>
        <w:t>attribute_name</w:t>
      </w:r>
      <w:proofErr w:type="spellEnd"/>
      <w:r>
        <w:rPr>
          <w:rFonts w:eastAsia="Times New Roman"/>
          <w:shd w:val="clear" w:color="auto" w:fill="FFFFFF"/>
          <w:lang w:val="en-GB" w:eastAsia="en-GB"/>
        </w:rPr>
        <w:t>));</w:t>
      </w:r>
    </w:p>
    <w:p w14:paraId="6675F374" w14:textId="77777777" w:rsidR="00E61978" w:rsidRPr="003332A9" w:rsidRDefault="00E61978" w:rsidP="00E61978">
      <w:pPr>
        <w:ind w:left="142" w:hanging="142"/>
        <w:jc w:val="both"/>
        <w:rPr>
          <w:lang w:val="en-GB"/>
        </w:rPr>
      </w:pPr>
      <w:r>
        <w:rPr>
          <w:rFonts w:eastAsia="Times New Roman"/>
          <w:shd w:val="clear" w:color="auto" w:fill="FFFFFF"/>
          <w:lang w:val="en-GB" w:eastAsia="en-GB"/>
        </w:rPr>
        <w:t xml:space="preserve">- </w:t>
      </w:r>
      <w:r w:rsidRPr="003332A9">
        <w:rPr>
          <w:rFonts w:eastAsia="Times New Roman"/>
          <w:shd w:val="clear" w:color="auto" w:fill="FFFFFF"/>
          <w:lang w:val="en-GB" w:eastAsia="en-GB"/>
        </w:rPr>
        <w:t>Whenever possible, the metadata values are cast to numeric. If the cast fails (i.e.</w:t>
      </w:r>
      <w:r>
        <w:rPr>
          <w:rFonts w:eastAsia="Times New Roman"/>
          <w:shd w:val="clear" w:color="auto" w:fill="FFFFFF"/>
          <w:lang w:val="en-GB" w:eastAsia="en-GB"/>
        </w:rPr>
        <w:t>,</w:t>
      </w:r>
      <w:r w:rsidRPr="003332A9">
        <w:rPr>
          <w:rFonts w:eastAsia="Times New Roman"/>
          <w:shd w:val="clear" w:color="auto" w:fill="FFFFFF"/>
          <w:lang w:val="en-GB" w:eastAsia="en-GB"/>
        </w:rPr>
        <w:t xml:space="preserve"> the metadata value is a not castable string) the resulting metadata should contain “GMQL Casting Exception: Could not parse”.</w:t>
      </w:r>
    </w:p>
    <w:p w14:paraId="5609A31F" w14:textId="77777777" w:rsidR="00E61978" w:rsidRPr="003332A9" w:rsidRDefault="00E61978" w:rsidP="00E61978">
      <w:pPr>
        <w:jc w:val="both"/>
        <w:rPr>
          <w:lang w:val="en-US"/>
        </w:rPr>
      </w:pPr>
    </w:p>
    <w:p w14:paraId="4AC3D160" w14:textId="77777777" w:rsidR="00E61978" w:rsidRPr="003332A9" w:rsidRDefault="00E61978" w:rsidP="00E61978">
      <w:pPr>
        <w:jc w:val="both"/>
        <w:rPr>
          <w:lang w:val="en-US"/>
        </w:rPr>
      </w:pPr>
      <w:r w:rsidRPr="003332A9">
        <w:rPr>
          <w:u w:val="single"/>
          <w:lang w:val="en-US"/>
        </w:rPr>
        <w:t>Note 4</w:t>
      </w:r>
      <w:r w:rsidRPr="003332A9">
        <w:rPr>
          <w:lang w:val="en-US"/>
        </w:rPr>
        <w:t xml:space="preserve">: </w:t>
      </w:r>
      <w:r w:rsidRPr="003332A9">
        <w:rPr>
          <w:rFonts w:eastAsia="Times New Roman"/>
          <w:shd w:val="clear" w:color="auto" w:fill="FFFFFF"/>
          <w:lang w:val="en-GB" w:eastAsia="en-GB"/>
        </w:rPr>
        <w:t>To express which set of region</w:t>
      </w:r>
      <w:r>
        <w:rPr>
          <w:rFonts w:eastAsia="Times New Roman"/>
          <w:shd w:val="clear" w:color="auto" w:fill="FFFFFF"/>
          <w:lang w:val="en-GB" w:eastAsia="en-GB"/>
        </w:rPr>
        <w:t xml:space="preserve"> or metadata</w:t>
      </w:r>
      <w:r w:rsidRPr="003332A9">
        <w:rPr>
          <w:rFonts w:eastAsia="Times New Roman"/>
          <w:shd w:val="clear" w:color="auto" w:fill="FFFFFF"/>
          <w:lang w:val="en-GB" w:eastAsia="en-GB"/>
        </w:rPr>
        <w:t xml:space="preserve"> attributes should be considered, the wildcard "?" can be used </w:t>
      </w:r>
      <w:r w:rsidRPr="003332A9">
        <w:rPr>
          <w:lang w:val="en-US"/>
        </w:rPr>
        <w:t xml:space="preserve">in the </w:t>
      </w:r>
      <w:proofErr w:type="spellStart"/>
      <w:r w:rsidRPr="003332A9">
        <w:rPr>
          <w:i/>
          <w:lang w:val="en-US"/>
        </w:rPr>
        <w:t>RA</w:t>
      </w:r>
      <w:r w:rsidRPr="003332A9">
        <w:rPr>
          <w:i/>
          <w:vertAlign w:val="subscript"/>
          <w:lang w:val="en-US"/>
        </w:rPr>
        <w:t>i</w:t>
      </w:r>
      <w:proofErr w:type="spellEnd"/>
      <w:r w:rsidRPr="003332A9">
        <w:rPr>
          <w:lang w:val="en-US"/>
        </w:rPr>
        <w:t xml:space="preserve"> place of the syntax</w:t>
      </w:r>
      <w:r w:rsidRPr="003332A9">
        <w:rPr>
          <w:rFonts w:eastAsia="Times New Roman"/>
          <w:shd w:val="clear" w:color="auto" w:fill="FFFFFF"/>
          <w:lang w:val="en-GB" w:eastAsia="en-GB"/>
        </w:rPr>
        <w:t xml:space="preserve"> (at most one per attribute</w:t>
      </w:r>
      <w:r>
        <w:rPr>
          <w:rFonts w:eastAsia="Times New Roman"/>
          <w:shd w:val="clear" w:color="auto" w:fill="FFFFFF"/>
          <w:lang w:val="en-GB" w:eastAsia="en-GB"/>
        </w:rPr>
        <w:t>)</w:t>
      </w:r>
      <w:r w:rsidRPr="003332A9">
        <w:rPr>
          <w:rFonts w:eastAsia="Times New Roman"/>
          <w:shd w:val="clear" w:color="auto" w:fill="FFFFFF"/>
          <w:lang w:val="en-GB" w:eastAsia="en-GB"/>
        </w:rPr>
        <w:t xml:space="preserve">. </w:t>
      </w:r>
      <w:r w:rsidRPr="003332A9">
        <w:rPr>
          <w:lang w:val="en-US"/>
        </w:rPr>
        <w:t xml:space="preserve">For instance, the user can write statements such as: </w:t>
      </w:r>
    </w:p>
    <w:p w14:paraId="5544260B" w14:textId="77777777" w:rsidR="00E61978" w:rsidRPr="003332A9" w:rsidRDefault="00E61978" w:rsidP="00E61978">
      <w:pPr>
        <w:jc w:val="both"/>
        <w:rPr>
          <w:color w:val="24292E"/>
          <w:lang w:val="en-GB"/>
        </w:rPr>
      </w:pPr>
      <w:r>
        <w:rPr>
          <w:lang w:val="en-US"/>
        </w:rPr>
        <w:t>OUTPUT_DATASET</w:t>
      </w:r>
      <w:r w:rsidRPr="003332A9">
        <w:rPr>
          <w:lang w:val="en-US"/>
        </w:rPr>
        <w:t xml:space="preserve"> = P</w:t>
      </w:r>
      <w:r w:rsidRPr="003332A9">
        <w:rPr>
          <w:color w:val="24292E"/>
          <w:lang w:val="en-GB"/>
        </w:rPr>
        <w:t>ROJECT</w:t>
      </w:r>
      <w:proofErr w:type="gramStart"/>
      <w:r w:rsidRPr="003332A9">
        <w:rPr>
          <w:color w:val="24292E"/>
          <w:lang w:val="en-GB"/>
        </w:rPr>
        <w:t>(?.</w:t>
      </w:r>
      <w:proofErr w:type="gramEnd"/>
      <w:r w:rsidRPr="003332A9">
        <w:rPr>
          <w:color w:val="24292E"/>
          <w:lang w:val="en-GB"/>
        </w:rPr>
        <w:t xml:space="preserve">score) </w:t>
      </w:r>
      <w:r>
        <w:rPr>
          <w:color w:val="24292E"/>
          <w:lang w:val="en-GB"/>
        </w:rPr>
        <w:t>INPUT_</w:t>
      </w:r>
      <w:r w:rsidRPr="003332A9">
        <w:rPr>
          <w:color w:val="24292E"/>
          <w:lang w:val="en-GB"/>
        </w:rPr>
        <w:t>DATASET;</w:t>
      </w:r>
    </w:p>
    <w:p w14:paraId="3274497E" w14:textId="77777777" w:rsidR="00E61978" w:rsidRPr="003332A9" w:rsidRDefault="00E61978" w:rsidP="00E61978">
      <w:pPr>
        <w:jc w:val="both"/>
        <w:rPr>
          <w:color w:val="24292E"/>
          <w:lang w:val="en-GB" w:eastAsia="en-GB"/>
        </w:rPr>
      </w:pPr>
      <w:r>
        <w:rPr>
          <w:lang w:val="en-US"/>
        </w:rPr>
        <w:t>OUTPUT_DATASET</w:t>
      </w:r>
      <w:r w:rsidRPr="003332A9">
        <w:rPr>
          <w:color w:val="24292E"/>
          <w:lang w:val="en-GB"/>
        </w:rPr>
        <w:t xml:space="preserve"> = </w:t>
      </w:r>
      <w:proofErr w:type="gramStart"/>
      <w:r w:rsidRPr="003332A9">
        <w:rPr>
          <w:color w:val="24292E"/>
          <w:lang w:val="en-GB"/>
        </w:rPr>
        <w:t>PROJECT(</w:t>
      </w:r>
      <w:proofErr w:type="gramEnd"/>
      <w:r w:rsidRPr="003332A9">
        <w:rPr>
          <w:color w:val="24292E"/>
          <w:lang w:val="en-GB"/>
        </w:rPr>
        <w:t xml:space="preserve">?.score, ?.name) </w:t>
      </w:r>
      <w:r>
        <w:rPr>
          <w:color w:val="24292E"/>
          <w:lang w:val="en-GB"/>
        </w:rPr>
        <w:t>INPUT_</w:t>
      </w:r>
      <w:r w:rsidRPr="003332A9">
        <w:rPr>
          <w:color w:val="24292E"/>
          <w:lang w:val="en-GB"/>
        </w:rPr>
        <w:t>DATASET;</w:t>
      </w:r>
    </w:p>
    <w:p w14:paraId="323423EB" w14:textId="77777777" w:rsidR="00E61978" w:rsidRPr="003332A9" w:rsidRDefault="00E61978" w:rsidP="00E61978">
      <w:pPr>
        <w:jc w:val="both"/>
        <w:rPr>
          <w:color w:val="24292E"/>
          <w:lang w:val="en-GB"/>
        </w:rPr>
      </w:pPr>
      <w:r>
        <w:rPr>
          <w:lang w:val="en-US"/>
        </w:rPr>
        <w:t>OUTPUT_DATASET</w:t>
      </w:r>
      <w:r w:rsidRPr="003332A9">
        <w:rPr>
          <w:color w:val="24292E"/>
          <w:lang w:val="en-GB"/>
        </w:rPr>
        <w:t xml:space="preserve"> = PROJECT(DS.?) </w:t>
      </w:r>
      <w:r>
        <w:rPr>
          <w:color w:val="24292E"/>
          <w:lang w:val="en-GB"/>
        </w:rPr>
        <w:t>INPUT_</w:t>
      </w:r>
      <w:r w:rsidRPr="003332A9">
        <w:rPr>
          <w:color w:val="24292E"/>
          <w:lang w:val="en-GB"/>
        </w:rPr>
        <w:t>DATASET;</w:t>
      </w:r>
    </w:p>
    <w:p w14:paraId="1552AA3E" w14:textId="77777777" w:rsidR="00E61978" w:rsidRPr="003332A9" w:rsidRDefault="00E61978" w:rsidP="00E61978">
      <w:pPr>
        <w:jc w:val="both"/>
        <w:rPr>
          <w:color w:val="24292E"/>
          <w:lang w:val="en-GB"/>
        </w:rPr>
      </w:pPr>
      <w:r>
        <w:rPr>
          <w:lang w:val="en-US"/>
        </w:rPr>
        <w:t>OUTPUT_DATASET</w:t>
      </w:r>
      <w:r w:rsidRPr="003332A9">
        <w:rPr>
          <w:color w:val="24292E"/>
          <w:lang w:val="en-GB"/>
        </w:rPr>
        <w:t xml:space="preserve"> = </w:t>
      </w:r>
      <w:proofErr w:type="gramStart"/>
      <w:r w:rsidRPr="003332A9">
        <w:rPr>
          <w:color w:val="24292E"/>
          <w:lang w:val="en-GB"/>
        </w:rPr>
        <w:t>PROJECT(</w:t>
      </w:r>
      <w:proofErr w:type="spellStart"/>
      <w:proofErr w:type="gramEnd"/>
      <w:r w:rsidRPr="003332A9">
        <w:rPr>
          <w:color w:val="24292E"/>
          <w:lang w:val="en-GB"/>
        </w:rPr>
        <w:t>my.?.score</w:t>
      </w:r>
      <w:proofErr w:type="spellEnd"/>
      <w:r w:rsidRPr="003332A9">
        <w:rPr>
          <w:color w:val="24292E"/>
          <w:lang w:val="en-GB"/>
        </w:rPr>
        <w:t xml:space="preserve">) </w:t>
      </w:r>
      <w:r>
        <w:rPr>
          <w:color w:val="24292E"/>
          <w:lang w:val="en-GB"/>
        </w:rPr>
        <w:t>INPUT_</w:t>
      </w:r>
      <w:r w:rsidRPr="003332A9">
        <w:rPr>
          <w:color w:val="24292E"/>
          <w:lang w:val="en-GB"/>
        </w:rPr>
        <w:t>DATASET;</w:t>
      </w:r>
    </w:p>
    <w:p w14:paraId="1F59C506" w14:textId="77777777" w:rsidR="00E61978" w:rsidRPr="003332A9" w:rsidRDefault="00E61978" w:rsidP="00E61978">
      <w:pPr>
        <w:jc w:val="both"/>
        <w:rPr>
          <w:rFonts w:eastAsia="Times New Roman"/>
          <w:shd w:val="clear" w:color="auto" w:fill="FFFFFF"/>
          <w:lang w:val="en-GB" w:eastAsia="en-GB"/>
        </w:rPr>
      </w:pPr>
      <w:r>
        <w:rPr>
          <w:lang w:val="en-US"/>
        </w:rPr>
        <w:t>OUTPUT_DATASET</w:t>
      </w:r>
      <w:r w:rsidRPr="003332A9">
        <w:rPr>
          <w:color w:val="24292E"/>
          <w:lang w:val="en-GB"/>
        </w:rPr>
        <w:t xml:space="preserve"> = </w:t>
      </w:r>
      <w:proofErr w:type="gramStart"/>
      <w:r w:rsidRPr="003332A9">
        <w:rPr>
          <w:rFonts w:eastAsia="Times New Roman"/>
          <w:shd w:val="clear" w:color="auto" w:fill="FFFFFF"/>
          <w:lang w:val="en-GB" w:eastAsia="en-GB"/>
        </w:rPr>
        <w:t>PROJECT(</w:t>
      </w:r>
      <w:proofErr w:type="gramEnd"/>
      <w:r w:rsidRPr="003332A9">
        <w:rPr>
          <w:rFonts w:eastAsia="Times New Roman"/>
          <w:shd w:val="clear" w:color="auto" w:fill="FFFFFF"/>
          <w:lang w:val="en-GB" w:eastAsia="en-GB"/>
        </w:rPr>
        <w:t>S.?, ?.</w:t>
      </w:r>
      <w:proofErr w:type="spellStart"/>
      <w:r w:rsidRPr="003332A9">
        <w:rPr>
          <w:rFonts w:eastAsia="Times New Roman"/>
          <w:shd w:val="clear" w:color="auto" w:fill="FFFFFF"/>
          <w:lang w:val="en-GB" w:eastAsia="en-GB"/>
        </w:rPr>
        <w:t>att</w:t>
      </w:r>
      <w:proofErr w:type="spellEnd"/>
      <w:r w:rsidRPr="003332A9">
        <w:rPr>
          <w:rFonts w:eastAsia="Times New Roman"/>
          <w:shd w:val="clear" w:color="auto" w:fill="FFFFFF"/>
          <w:lang w:val="en-GB" w:eastAsia="en-GB"/>
        </w:rPr>
        <w:t>, S.?.</w:t>
      </w:r>
      <w:proofErr w:type="spellStart"/>
      <w:r w:rsidRPr="003332A9">
        <w:rPr>
          <w:rFonts w:eastAsia="Times New Roman"/>
          <w:shd w:val="clear" w:color="auto" w:fill="FFFFFF"/>
          <w:lang w:val="en-GB" w:eastAsia="en-GB"/>
        </w:rPr>
        <w:t>att</w:t>
      </w:r>
      <w:proofErr w:type="spellEnd"/>
      <w:r w:rsidRPr="003332A9">
        <w:rPr>
          <w:rFonts w:eastAsia="Times New Roman"/>
          <w:shd w:val="clear" w:color="auto" w:fill="FFFFFF"/>
          <w:lang w:val="en-GB" w:eastAsia="en-GB"/>
        </w:rPr>
        <w:t>)</w:t>
      </w:r>
      <w:r>
        <w:rPr>
          <w:rFonts w:eastAsia="Times New Roman"/>
          <w:shd w:val="clear" w:color="auto" w:fill="FFFFFF"/>
          <w:lang w:val="en-GB" w:eastAsia="en-GB"/>
        </w:rPr>
        <w:t xml:space="preserve"> </w:t>
      </w:r>
      <w:r>
        <w:rPr>
          <w:color w:val="24292E"/>
          <w:lang w:val="en-GB"/>
        </w:rPr>
        <w:t>INPUT_</w:t>
      </w:r>
      <w:r w:rsidRPr="003332A9">
        <w:rPr>
          <w:color w:val="24292E"/>
          <w:lang w:val="en-GB"/>
        </w:rPr>
        <w:t>DATASET</w:t>
      </w:r>
      <w:r w:rsidRPr="003332A9">
        <w:rPr>
          <w:rFonts w:eastAsia="Times New Roman"/>
          <w:shd w:val="clear" w:color="auto" w:fill="FFFFFF"/>
          <w:lang w:val="en-GB" w:eastAsia="en-GB"/>
        </w:rPr>
        <w:t>;</w:t>
      </w:r>
    </w:p>
    <w:p w14:paraId="51E82902" w14:textId="77777777" w:rsidR="00E61978" w:rsidRDefault="00E61978" w:rsidP="00E61978">
      <w:pPr>
        <w:jc w:val="both"/>
        <w:rPr>
          <w:rFonts w:eastAsia="Times New Roman"/>
          <w:shd w:val="clear" w:color="auto" w:fill="FFFFFF"/>
          <w:lang w:val="en-GB" w:eastAsia="en-GB"/>
        </w:rPr>
      </w:pPr>
      <w:r w:rsidRPr="003332A9">
        <w:rPr>
          <w:rFonts w:eastAsia="Times New Roman"/>
          <w:shd w:val="clear" w:color="auto" w:fill="FFFFFF"/>
          <w:lang w:val="en-GB" w:eastAsia="en-GB"/>
        </w:rPr>
        <w:t>Note that PROJECT(</w:t>
      </w:r>
      <w:proofErr w:type="gramStart"/>
      <w:r w:rsidRPr="003332A9">
        <w:rPr>
          <w:rFonts w:eastAsia="Times New Roman"/>
          <w:shd w:val="clear" w:color="auto" w:fill="FFFFFF"/>
          <w:lang w:val="en-GB" w:eastAsia="en-GB"/>
        </w:rPr>
        <w:t>?.S.</w:t>
      </w:r>
      <w:proofErr w:type="gramEnd"/>
      <w:r w:rsidRPr="003332A9">
        <w:rPr>
          <w:rFonts w:eastAsia="Times New Roman"/>
          <w:shd w:val="clear" w:color="auto" w:fill="FFFFFF"/>
          <w:lang w:val="en-GB" w:eastAsia="en-GB"/>
        </w:rPr>
        <w:t>?) is incorrect.</w:t>
      </w:r>
    </w:p>
    <w:p w14:paraId="527A038C" w14:textId="77777777" w:rsidR="00E61978" w:rsidRPr="00BE5813" w:rsidRDefault="00E61978" w:rsidP="00E61978">
      <w:pPr>
        <w:jc w:val="both"/>
        <w:rPr>
          <w:rFonts w:eastAsia="Times New Roman"/>
          <w:shd w:val="clear" w:color="auto" w:fill="FFFFFF"/>
          <w:lang w:val="en-GB" w:eastAsia="en-GB"/>
        </w:rPr>
      </w:pPr>
    </w:p>
    <w:p w14:paraId="2DE6F930" w14:textId="77777777" w:rsidR="00E61978" w:rsidRPr="00BE5813" w:rsidRDefault="00E61978" w:rsidP="00E61978">
      <w:pPr>
        <w:jc w:val="both"/>
        <w:rPr>
          <w:lang w:val="en-US"/>
        </w:rPr>
      </w:pPr>
      <w:r w:rsidRPr="00BE5813">
        <w:rPr>
          <w:u w:val="single"/>
          <w:lang w:val="en-US"/>
        </w:rPr>
        <w:t>Note 5</w:t>
      </w:r>
      <w:r w:rsidRPr="00BE5813">
        <w:rPr>
          <w:lang w:val="en-US"/>
        </w:rPr>
        <w:t xml:space="preserve">: It is possible to create a new textual region or metadata attribute with a defined value, e.g., OUTPUT_DATASET = </w:t>
      </w:r>
      <w:proofErr w:type="gramStart"/>
      <w:r w:rsidRPr="00BE5813">
        <w:rPr>
          <w:lang w:val="en-US"/>
        </w:rPr>
        <w:t>PROJECT(</w:t>
      </w:r>
      <w:proofErr w:type="spellStart"/>
      <w:proofErr w:type="gramEnd"/>
      <w:r w:rsidRPr="00BE5813">
        <w:rPr>
          <w:lang w:val="en-US"/>
        </w:rPr>
        <w:t>region_update</w:t>
      </w:r>
      <w:proofErr w:type="spellEnd"/>
      <w:r w:rsidRPr="00BE5813">
        <w:rPr>
          <w:lang w:val="en-US"/>
        </w:rPr>
        <w:t>: label AS “class1”) INPUT_DATASET</w:t>
      </w:r>
      <w:r>
        <w:rPr>
          <w:lang w:val="en-US"/>
        </w:rPr>
        <w:t>;.</w:t>
      </w:r>
    </w:p>
    <w:p w14:paraId="10F26C6C" w14:textId="77777777" w:rsidR="00E61978" w:rsidRPr="00BE5813" w:rsidRDefault="00E61978" w:rsidP="00E61978">
      <w:pPr>
        <w:jc w:val="both"/>
        <w:rPr>
          <w:lang w:val="en-US"/>
        </w:rPr>
      </w:pPr>
    </w:p>
    <w:p w14:paraId="3F3637BD" w14:textId="77777777" w:rsidR="00E61978" w:rsidRPr="00BE5813" w:rsidRDefault="00E61978" w:rsidP="00E61978">
      <w:pPr>
        <w:pStyle w:val="NormaleWeb"/>
        <w:shd w:val="clear" w:color="auto" w:fill="FFFFFF"/>
        <w:spacing w:before="0" w:beforeAutospacing="0" w:after="0" w:afterAutospacing="0" w:line="276" w:lineRule="auto"/>
        <w:jc w:val="both"/>
        <w:rPr>
          <w:rFonts w:ascii="Arial" w:hAnsi="Arial" w:cs="Arial"/>
          <w:i/>
          <w:color w:val="24292E"/>
          <w:sz w:val="22"/>
          <w:szCs w:val="22"/>
        </w:rPr>
      </w:pPr>
      <w:r w:rsidRPr="00BE5813">
        <w:rPr>
          <w:rFonts w:ascii="Arial" w:hAnsi="Arial" w:cs="Arial"/>
          <w:sz w:val="22"/>
          <w:szCs w:val="22"/>
          <w:u w:val="single"/>
          <w:lang w:val="en-US"/>
        </w:rPr>
        <w:t>Note 6</w:t>
      </w:r>
      <w:r w:rsidRPr="00BE5813">
        <w:rPr>
          <w:rFonts w:ascii="Arial" w:hAnsi="Arial" w:cs="Arial"/>
          <w:sz w:val="22"/>
          <w:szCs w:val="22"/>
          <w:lang w:val="en-US"/>
        </w:rPr>
        <w:t>: It is possible t</w:t>
      </w:r>
      <w:r w:rsidRPr="00BE5813">
        <w:rPr>
          <w:rFonts w:ascii="Arial" w:hAnsi="Arial" w:cs="Arial"/>
          <w:color w:val="24292E"/>
          <w:sz w:val="22"/>
          <w:szCs w:val="22"/>
        </w:rPr>
        <w:t>o define a new numeric region attribute with "null" value. The s</w:t>
      </w:r>
      <w:r w:rsidRPr="00BE5813">
        <w:rPr>
          <w:rStyle w:val="s1"/>
          <w:rFonts w:ascii="Arial" w:hAnsi="Arial" w:cs="Arial"/>
          <w:sz w:val="22"/>
          <w:szCs w:val="22"/>
        </w:rPr>
        <w:t xml:space="preserve">yntax for creating a new attribute with </w:t>
      </w:r>
      <w:r>
        <w:rPr>
          <w:rStyle w:val="s1"/>
          <w:rFonts w:ascii="Arial" w:hAnsi="Arial" w:cs="Arial"/>
          <w:sz w:val="22"/>
          <w:szCs w:val="22"/>
        </w:rPr>
        <w:t>null</w:t>
      </w:r>
      <w:r w:rsidRPr="00BE5813">
        <w:rPr>
          <w:rStyle w:val="s1"/>
          <w:rFonts w:ascii="Arial" w:hAnsi="Arial" w:cs="Arial"/>
          <w:sz w:val="22"/>
          <w:szCs w:val="22"/>
        </w:rPr>
        <w:t xml:space="preserve"> value is </w:t>
      </w:r>
      <w:proofErr w:type="spellStart"/>
      <w:r w:rsidRPr="00BE5813">
        <w:rPr>
          <w:rStyle w:val="s1"/>
          <w:rFonts w:ascii="Arial" w:hAnsi="Arial" w:cs="Arial"/>
          <w:i/>
          <w:sz w:val="22"/>
          <w:szCs w:val="22"/>
        </w:rPr>
        <w:t>attribute_name</w:t>
      </w:r>
      <w:proofErr w:type="spellEnd"/>
      <w:r w:rsidRPr="00BE5813">
        <w:rPr>
          <w:rStyle w:val="s1"/>
          <w:rFonts w:ascii="Arial" w:hAnsi="Arial" w:cs="Arial"/>
          <w:i/>
          <w:sz w:val="22"/>
          <w:szCs w:val="22"/>
        </w:rPr>
        <w:t xml:space="preserve"> AS NULL(TYPE)</w:t>
      </w:r>
      <w:r w:rsidRPr="00BE5813">
        <w:rPr>
          <w:rStyle w:val="s1"/>
          <w:rFonts w:ascii="Arial" w:hAnsi="Arial" w:cs="Arial"/>
          <w:sz w:val="22"/>
          <w:szCs w:val="22"/>
        </w:rPr>
        <w:t>, where type may be INTEGER or DOUBLE</w:t>
      </w:r>
      <w:r w:rsidRPr="00BE5813">
        <w:rPr>
          <w:rFonts w:ascii="Arial" w:hAnsi="Arial" w:cs="Arial"/>
          <w:sz w:val="22"/>
          <w:szCs w:val="22"/>
        </w:rPr>
        <w:t xml:space="preserve">. As an example, we can write statements such as </w:t>
      </w:r>
      <w:r w:rsidRPr="00BE5813">
        <w:rPr>
          <w:rFonts w:ascii="Arial" w:hAnsi="Arial" w:cs="Arial"/>
          <w:i/>
          <w:sz w:val="22"/>
          <w:szCs w:val="22"/>
        </w:rPr>
        <w:t>OUTPUT_DATASET</w:t>
      </w:r>
      <w:r w:rsidRPr="00BE5813">
        <w:rPr>
          <w:rFonts w:ascii="Arial" w:hAnsi="Arial" w:cs="Arial"/>
          <w:i/>
          <w:color w:val="24292E"/>
          <w:sz w:val="22"/>
          <w:szCs w:val="22"/>
        </w:rPr>
        <w:t xml:space="preserve"> = </w:t>
      </w:r>
      <w:proofErr w:type="gramStart"/>
      <w:r w:rsidRPr="00BE5813">
        <w:rPr>
          <w:rFonts w:ascii="Arial" w:hAnsi="Arial" w:cs="Arial"/>
          <w:i/>
          <w:color w:val="24292E"/>
          <w:sz w:val="22"/>
          <w:szCs w:val="22"/>
        </w:rPr>
        <w:t>PROJECT(</w:t>
      </w:r>
      <w:proofErr w:type="spellStart"/>
      <w:proofErr w:type="gramEnd"/>
      <w:r w:rsidRPr="00BE5813">
        <w:rPr>
          <w:rFonts w:ascii="Arial" w:hAnsi="Arial" w:cs="Arial"/>
          <w:i/>
          <w:color w:val="24292E"/>
          <w:sz w:val="22"/>
          <w:szCs w:val="22"/>
        </w:rPr>
        <w:t>region_update</w:t>
      </w:r>
      <w:proofErr w:type="spellEnd"/>
      <w:r w:rsidRPr="00BE5813">
        <w:rPr>
          <w:rFonts w:ascii="Arial" w:hAnsi="Arial" w:cs="Arial"/>
          <w:i/>
          <w:color w:val="24292E"/>
          <w:sz w:val="22"/>
          <w:szCs w:val="22"/>
        </w:rPr>
        <w:t xml:space="preserve">: signal AS NULL(INTEGER), </w:t>
      </w:r>
      <w:proofErr w:type="spellStart"/>
      <w:r w:rsidRPr="00BE5813">
        <w:rPr>
          <w:rFonts w:ascii="Arial" w:hAnsi="Arial" w:cs="Arial"/>
          <w:i/>
          <w:color w:val="24292E"/>
          <w:sz w:val="22"/>
          <w:szCs w:val="22"/>
        </w:rPr>
        <w:t>pvalue</w:t>
      </w:r>
      <w:proofErr w:type="spellEnd"/>
      <w:r w:rsidRPr="00BE5813">
        <w:rPr>
          <w:rFonts w:ascii="Arial" w:hAnsi="Arial" w:cs="Arial"/>
          <w:i/>
          <w:color w:val="24292E"/>
          <w:sz w:val="22"/>
          <w:szCs w:val="22"/>
        </w:rPr>
        <w:t xml:space="preserve"> AS NULL(DOUBLE)) INPUT_DATASET;</w:t>
      </w:r>
      <w:r>
        <w:rPr>
          <w:rFonts w:ascii="Arial" w:hAnsi="Arial" w:cs="Arial"/>
          <w:i/>
          <w:color w:val="24292E"/>
          <w:sz w:val="22"/>
          <w:szCs w:val="22"/>
        </w:rPr>
        <w:t>.</w:t>
      </w:r>
    </w:p>
    <w:p w14:paraId="1E051299" w14:textId="77777777" w:rsidR="00E61978" w:rsidRDefault="00E61978" w:rsidP="00E61978">
      <w:pPr>
        <w:pStyle w:val="NormaleWeb"/>
        <w:shd w:val="clear" w:color="auto" w:fill="FFFFFF"/>
        <w:spacing w:before="0" w:beforeAutospacing="0" w:after="0" w:afterAutospacing="0" w:line="276" w:lineRule="auto"/>
        <w:jc w:val="both"/>
        <w:rPr>
          <w:rFonts w:ascii="Arial" w:hAnsi="Arial" w:cs="Arial"/>
          <w:color w:val="24292E"/>
          <w:sz w:val="22"/>
          <w:szCs w:val="22"/>
        </w:rPr>
      </w:pPr>
      <w:r w:rsidRPr="00BE5813">
        <w:rPr>
          <w:rFonts w:ascii="Arial" w:hAnsi="Arial" w:cs="Arial"/>
          <w:color w:val="24292E"/>
          <w:sz w:val="22"/>
          <w:szCs w:val="22"/>
        </w:rPr>
        <w:t>This feature is useful to extend the schema of a dataset before its composition, through the UNION() operator, with another dataset, so that all attributes of the two datasets are included in the UNION() output dataset (which is defined to have the same schema of the UNION() left input dataset). Notice that a null value for the type STRING does not exist, which is instead defined as the empty string (i.e., “”).</w:t>
      </w:r>
    </w:p>
    <w:p w14:paraId="43A72F41" w14:textId="77777777" w:rsidR="00E61978" w:rsidRPr="00BE5813" w:rsidRDefault="00E61978" w:rsidP="00E61978">
      <w:pPr>
        <w:pStyle w:val="NormaleWeb"/>
        <w:shd w:val="clear" w:color="auto" w:fill="FFFFFF"/>
        <w:spacing w:before="0" w:beforeAutospacing="0" w:after="0" w:afterAutospacing="0" w:line="276" w:lineRule="auto"/>
        <w:jc w:val="both"/>
        <w:rPr>
          <w:rFonts w:ascii="Arial" w:hAnsi="Arial" w:cs="Arial"/>
          <w:color w:val="24292E"/>
          <w:sz w:val="22"/>
          <w:szCs w:val="22"/>
          <w:highlight w:val="yellow"/>
        </w:rPr>
      </w:pPr>
    </w:p>
    <w:p w14:paraId="7FCCA8E0" w14:textId="77777777" w:rsidR="00E61978" w:rsidRPr="00BE5813" w:rsidRDefault="00E61978" w:rsidP="00E61978">
      <w:pPr>
        <w:jc w:val="both"/>
        <w:rPr>
          <w:rFonts w:eastAsia="Times New Roman"/>
          <w:i/>
          <w:color w:val="24292E"/>
          <w:shd w:val="clear" w:color="auto" w:fill="FFFFFF"/>
          <w:lang w:val="en-GB" w:eastAsia="en-GB"/>
        </w:rPr>
      </w:pPr>
      <w:r w:rsidRPr="00BE5813">
        <w:rPr>
          <w:color w:val="24292E"/>
          <w:u w:val="single"/>
          <w:lang w:val="en-GB"/>
        </w:rPr>
        <w:t>Note 7</w:t>
      </w:r>
      <w:r w:rsidRPr="00BE5813">
        <w:rPr>
          <w:color w:val="24292E"/>
          <w:lang w:val="en-GB"/>
        </w:rPr>
        <w:t xml:space="preserve">: It is possible to define a new region attribute with the value of a metadata attribute using the syntax </w:t>
      </w:r>
      <w:proofErr w:type="spellStart"/>
      <w:r w:rsidRPr="00BE5813">
        <w:rPr>
          <w:i/>
          <w:color w:val="24292E"/>
          <w:lang w:val="en-GB"/>
        </w:rPr>
        <w:t>region_attribute_name</w:t>
      </w:r>
      <w:proofErr w:type="spellEnd"/>
      <w:r w:rsidRPr="00BE5813">
        <w:rPr>
          <w:i/>
          <w:color w:val="24292E"/>
          <w:lang w:val="en-GB"/>
        </w:rPr>
        <w:t xml:space="preserve"> AS META(</w:t>
      </w:r>
      <w:proofErr w:type="spellStart"/>
      <w:r w:rsidRPr="00BE5813">
        <w:rPr>
          <w:i/>
          <w:color w:val="24292E"/>
          <w:lang w:val="en-GB"/>
        </w:rPr>
        <w:t>metadata_attribute</w:t>
      </w:r>
      <w:proofErr w:type="spellEnd"/>
      <w:r w:rsidRPr="00BE5813">
        <w:rPr>
          <w:i/>
          <w:color w:val="24292E"/>
          <w:lang w:val="en-GB"/>
        </w:rPr>
        <w:t>, type)</w:t>
      </w:r>
      <w:r w:rsidRPr="00BE5813">
        <w:rPr>
          <w:color w:val="24292E"/>
          <w:lang w:val="en-GB"/>
        </w:rPr>
        <w:t xml:space="preserve">, e.g., </w:t>
      </w:r>
      <w:r w:rsidRPr="00BE5813">
        <w:rPr>
          <w:i/>
          <w:color w:val="24292E"/>
          <w:lang w:val="en-GB"/>
        </w:rPr>
        <w:t>OUTPUT_DATASET</w:t>
      </w:r>
      <w:r w:rsidRPr="00BE5813">
        <w:rPr>
          <w:rFonts w:eastAsia="Times New Roman"/>
          <w:i/>
          <w:color w:val="24292E"/>
          <w:shd w:val="clear" w:color="auto" w:fill="FFFFFF"/>
          <w:lang w:val="en-GB" w:eastAsia="en-GB"/>
        </w:rPr>
        <w:t xml:space="preserve"> = PROJECT(</w:t>
      </w:r>
      <w:proofErr w:type="spellStart"/>
      <w:r w:rsidRPr="00BE5813">
        <w:rPr>
          <w:rFonts w:eastAsia="Times New Roman"/>
          <w:i/>
          <w:color w:val="24292E"/>
          <w:shd w:val="clear" w:color="auto" w:fill="FFFFFF"/>
          <w:lang w:val="en-GB" w:eastAsia="en-GB"/>
        </w:rPr>
        <w:t>region_update</w:t>
      </w:r>
      <w:proofErr w:type="spellEnd"/>
      <w:r w:rsidRPr="00BE5813">
        <w:rPr>
          <w:rFonts w:eastAsia="Times New Roman"/>
          <w:i/>
          <w:color w:val="24292E"/>
          <w:shd w:val="clear" w:color="auto" w:fill="FFFFFF"/>
          <w:lang w:val="en-GB" w:eastAsia="en-GB"/>
        </w:rPr>
        <w:t>: signal AS META(</w:t>
      </w:r>
      <w:proofErr w:type="spellStart"/>
      <w:r w:rsidRPr="00BE5813">
        <w:rPr>
          <w:rFonts w:eastAsia="Times New Roman"/>
          <w:i/>
          <w:color w:val="24292E"/>
          <w:shd w:val="clear" w:color="auto" w:fill="FFFFFF"/>
          <w:lang w:val="en-GB" w:eastAsia="en-GB"/>
        </w:rPr>
        <w:t>avg_signal</w:t>
      </w:r>
      <w:proofErr w:type="spellEnd"/>
      <w:r w:rsidRPr="00BE5813">
        <w:rPr>
          <w:rFonts w:eastAsia="Times New Roman"/>
          <w:i/>
          <w:color w:val="24292E"/>
          <w:shd w:val="clear" w:color="auto" w:fill="FFFFFF"/>
          <w:lang w:val="en-GB" w:eastAsia="en-GB"/>
        </w:rPr>
        <w:t xml:space="preserve">, </w:t>
      </w:r>
      <w:r w:rsidRPr="00BE5813">
        <w:rPr>
          <w:i/>
          <w:color w:val="24292E"/>
          <w:lang w:val="en-US"/>
        </w:rPr>
        <w:t>DOUBLE</w:t>
      </w:r>
      <w:r w:rsidRPr="00BE5813">
        <w:rPr>
          <w:rFonts w:eastAsia="Times New Roman"/>
          <w:i/>
          <w:color w:val="24292E"/>
          <w:shd w:val="clear" w:color="auto" w:fill="FFFFFF"/>
          <w:lang w:val="en-GB" w:eastAsia="en-GB"/>
        </w:rPr>
        <w:t>)) INPUT_DATASET;</w:t>
      </w:r>
    </w:p>
    <w:p w14:paraId="69779887" w14:textId="77777777" w:rsidR="00E61978" w:rsidRPr="00BE5813" w:rsidRDefault="00E61978" w:rsidP="00E61978">
      <w:pPr>
        <w:jc w:val="both"/>
        <w:rPr>
          <w:rFonts w:eastAsia="Times New Roman"/>
          <w:color w:val="24292E"/>
          <w:shd w:val="clear" w:color="auto" w:fill="FFFFFF"/>
          <w:lang w:val="en-GB" w:eastAsia="en-GB"/>
        </w:rPr>
      </w:pPr>
      <w:r w:rsidRPr="00BE5813">
        <w:rPr>
          <w:color w:val="24292E"/>
          <w:lang w:val="en-US"/>
        </w:rPr>
        <w:t>Notice that the type of the new region attribute has to be specified; it can be INTEGER or DOUBLE if the metadata attribute has numeric values, STRING otherwise.</w:t>
      </w:r>
    </w:p>
    <w:p w14:paraId="2C235653" w14:textId="77777777" w:rsidR="00E61978" w:rsidRPr="00BE5813" w:rsidRDefault="00E61978" w:rsidP="00E61978">
      <w:pPr>
        <w:jc w:val="both"/>
        <w:rPr>
          <w:u w:val="single"/>
          <w:lang w:val="en-US"/>
        </w:rPr>
      </w:pPr>
    </w:p>
    <w:p w14:paraId="62B37B7A" w14:textId="77777777" w:rsidR="00E61978" w:rsidRPr="00BE5813" w:rsidRDefault="00E61978" w:rsidP="00E61978">
      <w:pPr>
        <w:jc w:val="both"/>
        <w:rPr>
          <w:lang w:val="en-US"/>
        </w:rPr>
      </w:pPr>
      <w:r w:rsidRPr="00BE5813">
        <w:rPr>
          <w:u w:val="single"/>
          <w:lang w:val="en-US"/>
        </w:rPr>
        <w:t>Example 1</w:t>
      </w:r>
      <w:r w:rsidRPr="00BE5813">
        <w:rPr>
          <w:lang w:val="en-US"/>
        </w:rPr>
        <w:t>:</w:t>
      </w:r>
    </w:p>
    <w:p w14:paraId="1A94E28C" w14:textId="77777777" w:rsidR="00E61978" w:rsidRPr="00BE5813" w:rsidRDefault="00E61978" w:rsidP="00E61978">
      <w:pPr>
        <w:jc w:val="both"/>
        <w:rPr>
          <w:lang w:val="en-US"/>
        </w:rPr>
      </w:pPr>
      <w:r w:rsidRPr="00BE5813">
        <w:rPr>
          <w:color w:val="24292E"/>
          <w:lang w:val="en-GB"/>
        </w:rPr>
        <w:t>OUTPUT_DATASET</w:t>
      </w:r>
      <w:r w:rsidRPr="00BE5813">
        <w:rPr>
          <w:lang w:val="en-US"/>
        </w:rPr>
        <w:t xml:space="preserve"> = </w:t>
      </w:r>
      <w:proofErr w:type="gramStart"/>
      <w:r w:rsidRPr="00BE5813">
        <w:rPr>
          <w:lang w:val="en-US"/>
        </w:rPr>
        <w:t>PROJECT(</w:t>
      </w:r>
      <w:proofErr w:type="spellStart"/>
      <w:proofErr w:type="gramEnd"/>
      <w:r w:rsidRPr="00BE5813">
        <w:rPr>
          <w:lang w:val="en-US"/>
        </w:rPr>
        <w:t>region_update</w:t>
      </w:r>
      <w:proofErr w:type="spellEnd"/>
      <w:r w:rsidRPr="00BE5813">
        <w:rPr>
          <w:lang w:val="en-US"/>
        </w:rPr>
        <w:t xml:space="preserve">: length AS right - left) </w:t>
      </w:r>
      <w:r w:rsidRPr="00BE5813">
        <w:rPr>
          <w:color w:val="24292E"/>
          <w:lang w:val="en-GB"/>
        </w:rPr>
        <w:t>INPUT_DATASET</w:t>
      </w:r>
      <w:r w:rsidRPr="00BE5813">
        <w:rPr>
          <w:lang w:val="en-US"/>
        </w:rPr>
        <w:t>;</w:t>
      </w:r>
    </w:p>
    <w:p w14:paraId="5CC3C590" w14:textId="77777777" w:rsidR="00E61978" w:rsidRPr="00BE5813" w:rsidRDefault="00E61978" w:rsidP="00E61978">
      <w:pPr>
        <w:jc w:val="both"/>
        <w:rPr>
          <w:lang w:val="en-US"/>
        </w:rPr>
      </w:pPr>
    </w:p>
    <w:p w14:paraId="5D7F01B3" w14:textId="77777777" w:rsidR="00E61978" w:rsidRPr="00282A73" w:rsidRDefault="00E61978" w:rsidP="00E61978">
      <w:pPr>
        <w:jc w:val="both"/>
        <w:rPr>
          <w:lang w:val="en-US"/>
        </w:rPr>
      </w:pPr>
      <w:r w:rsidRPr="00BE5813">
        <w:rPr>
          <w:lang w:val="en-US"/>
        </w:rPr>
        <w:t>This GMQL</w:t>
      </w:r>
      <w:r w:rsidRPr="00282A73">
        <w:rPr>
          <w:lang w:val="en-US"/>
        </w:rPr>
        <w:t xml:space="preserve"> statement creates a new dataset called </w:t>
      </w:r>
      <w:r>
        <w:rPr>
          <w:color w:val="24292E"/>
          <w:lang w:val="en-GB"/>
        </w:rPr>
        <w:t>OUTPUT</w:t>
      </w:r>
      <w:r w:rsidRPr="005353B6">
        <w:rPr>
          <w:color w:val="24292E"/>
          <w:lang w:val="en-GB"/>
        </w:rPr>
        <w:t>_DATASET</w:t>
      </w:r>
      <w:r w:rsidRPr="00282A73">
        <w:rPr>
          <w:lang w:val="en-US"/>
        </w:rPr>
        <w:t xml:space="preserve"> by preserving all region attributes and creating a new region attribute called </w:t>
      </w:r>
      <w:r w:rsidRPr="00282A73">
        <w:rPr>
          <w:i/>
          <w:lang w:val="en-US"/>
        </w:rPr>
        <w:t xml:space="preserve">length </w:t>
      </w:r>
      <w:r w:rsidRPr="00B60439">
        <w:rPr>
          <w:lang w:val="en-US"/>
        </w:rPr>
        <w:t>with value obtained</w:t>
      </w:r>
      <w:r>
        <w:rPr>
          <w:i/>
          <w:lang w:val="en-US"/>
        </w:rPr>
        <w:t xml:space="preserve"> </w:t>
      </w:r>
      <w:r w:rsidRPr="00282A73">
        <w:rPr>
          <w:lang w:val="en-US"/>
        </w:rPr>
        <w:t xml:space="preserve">by subtracting the left coordinate </w:t>
      </w:r>
      <w:r>
        <w:rPr>
          <w:lang w:val="en-US"/>
        </w:rPr>
        <w:t xml:space="preserve">value </w:t>
      </w:r>
      <w:r w:rsidRPr="00282A73">
        <w:rPr>
          <w:lang w:val="en-US"/>
        </w:rPr>
        <w:t>of a region from its right coordinate</w:t>
      </w:r>
      <w:r w:rsidRPr="006C3B45">
        <w:rPr>
          <w:lang w:val="en-US"/>
        </w:rPr>
        <w:t xml:space="preserve"> </w:t>
      </w:r>
      <w:r>
        <w:rPr>
          <w:lang w:val="en-US"/>
        </w:rPr>
        <w:t>value</w:t>
      </w:r>
      <w:r w:rsidRPr="00282A73">
        <w:rPr>
          <w:lang w:val="en-US"/>
        </w:rPr>
        <w:t xml:space="preserve">. This simple operation computes the length of the region in terms of number of bases. Notice that the length is always positive regardless of the strand of the region, because </w:t>
      </w:r>
      <w:r w:rsidRPr="00282A73">
        <w:rPr>
          <w:i/>
          <w:lang w:val="en-US"/>
        </w:rPr>
        <w:t xml:space="preserve">right </w:t>
      </w:r>
      <w:r w:rsidRPr="00282A73">
        <w:rPr>
          <w:lang w:val="en-US"/>
        </w:rPr>
        <w:t xml:space="preserve">and </w:t>
      </w:r>
      <w:r w:rsidRPr="00282A73">
        <w:rPr>
          <w:i/>
          <w:lang w:val="en-US"/>
        </w:rPr>
        <w:t xml:space="preserve">left </w:t>
      </w:r>
      <w:r w:rsidRPr="00282A73">
        <w:rPr>
          <w:lang w:val="en-US"/>
        </w:rPr>
        <w:t xml:space="preserve">coordinates already take into account the direction. Also notice that, in case </w:t>
      </w:r>
      <w:r>
        <w:rPr>
          <w:lang w:val="en-US"/>
        </w:rPr>
        <w:t>the INPUT_DATASET</w:t>
      </w:r>
      <w:r w:rsidRPr="00282A73">
        <w:rPr>
          <w:lang w:val="en-US"/>
        </w:rPr>
        <w:t xml:space="preserve"> </w:t>
      </w:r>
      <w:r>
        <w:rPr>
          <w:lang w:val="en-US"/>
        </w:rPr>
        <w:t>i</w:t>
      </w:r>
      <w:r w:rsidRPr="00282A73">
        <w:rPr>
          <w:lang w:val="en-US"/>
        </w:rPr>
        <w:t xml:space="preserve">s a dataset </w:t>
      </w:r>
      <w:r>
        <w:rPr>
          <w:lang w:val="en-US"/>
        </w:rPr>
        <w:t>containing single base regions</w:t>
      </w:r>
      <w:r w:rsidRPr="00282A73">
        <w:rPr>
          <w:lang w:val="en-US"/>
        </w:rPr>
        <w:t xml:space="preserve"> </w:t>
      </w:r>
      <w:r>
        <w:rPr>
          <w:lang w:val="en-US"/>
        </w:rPr>
        <w:t xml:space="preserve">(e.g., </w:t>
      </w:r>
      <w:r w:rsidRPr="00282A73">
        <w:rPr>
          <w:lang w:val="en-US"/>
        </w:rPr>
        <w:t>TSS</w:t>
      </w:r>
      <w:r>
        <w:rPr>
          <w:lang w:val="en-US"/>
        </w:rPr>
        <w:t>)</w:t>
      </w:r>
      <w:r w:rsidRPr="00282A73">
        <w:rPr>
          <w:lang w:val="en-US"/>
        </w:rPr>
        <w:t>, all the new length attributes would turn out to be unitary.</w:t>
      </w:r>
    </w:p>
    <w:p w14:paraId="6C710871" w14:textId="77777777" w:rsidR="00E61978" w:rsidRPr="00282A73" w:rsidRDefault="00E61978" w:rsidP="00E61978">
      <w:pPr>
        <w:jc w:val="both"/>
        <w:rPr>
          <w:lang w:val="en-US"/>
        </w:rPr>
      </w:pPr>
    </w:p>
    <w:p w14:paraId="475DBDC7" w14:textId="77777777" w:rsidR="00E61978" w:rsidRPr="00282A73" w:rsidRDefault="00E61978" w:rsidP="005A6D6F">
      <w:pPr>
        <w:keepNext/>
        <w:jc w:val="both"/>
        <w:rPr>
          <w:lang w:val="en-US"/>
        </w:rPr>
      </w:pPr>
      <w:bookmarkStart w:id="10" w:name="h7dm4a1fl9mn" w:colFirst="0" w:colLast="0"/>
      <w:bookmarkEnd w:id="10"/>
      <w:r w:rsidRPr="00282A73">
        <w:rPr>
          <w:u w:val="single"/>
          <w:lang w:val="en-US"/>
        </w:rPr>
        <w:lastRenderedPageBreak/>
        <w:t>Example 2</w:t>
      </w:r>
      <w:r w:rsidRPr="00282A73">
        <w:rPr>
          <w:lang w:val="en-US"/>
        </w:rPr>
        <w:t>:</w:t>
      </w:r>
    </w:p>
    <w:p w14:paraId="72465654" w14:textId="77777777" w:rsidR="00E61978" w:rsidRPr="00282A73" w:rsidRDefault="00E61978" w:rsidP="005A6D6F">
      <w:pPr>
        <w:keepNext/>
        <w:jc w:val="both"/>
        <w:rPr>
          <w:lang w:val="en-US"/>
        </w:rPr>
      </w:pPr>
      <w:r>
        <w:rPr>
          <w:color w:val="24292E"/>
          <w:lang w:val="en-GB"/>
        </w:rPr>
        <w:t>OUTPUT</w:t>
      </w:r>
      <w:r w:rsidRPr="005353B6">
        <w:rPr>
          <w:color w:val="24292E"/>
          <w:lang w:val="en-GB"/>
        </w:rPr>
        <w:t>_DATASET</w:t>
      </w:r>
      <w:r w:rsidRPr="00282A73">
        <w:rPr>
          <w:lang w:val="en-US"/>
        </w:rPr>
        <w:t xml:space="preserve"> = </w:t>
      </w:r>
      <w:proofErr w:type="gramStart"/>
      <w:r w:rsidRPr="00282A73">
        <w:rPr>
          <w:lang w:val="en-US"/>
        </w:rPr>
        <w:t>PROJECT(</w:t>
      </w:r>
      <w:proofErr w:type="spellStart"/>
      <w:proofErr w:type="gramEnd"/>
      <w:r w:rsidRPr="00282A73">
        <w:rPr>
          <w:lang w:val="en-US"/>
        </w:rPr>
        <w:t>region_update</w:t>
      </w:r>
      <w:proofErr w:type="spellEnd"/>
      <w:r w:rsidRPr="00282A73">
        <w:rPr>
          <w:lang w:val="en-US"/>
        </w:rPr>
        <w:t xml:space="preserve">: </w:t>
      </w:r>
      <w:proofErr w:type="spellStart"/>
      <w:r w:rsidRPr="00282A73">
        <w:rPr>
          <w:lang w:val="en-US"/>
        </w:rPr>
        <w:t>new_right</w:t>
      </w:r>
      <w:proofErr w:type="spellEnd"/>
      <w:r w:rsidRPr="00282A73">
        <w:rPr>
          <w:lang w:val="en-US"/>
        </w:rPr>
        <w:t xml:space="preserve"> AS right) </w:t>
      </w:r>
      <w:r w:rsidRPr="005353B6">
        <w:rPr>
          <w:color w:val="24292E"/>
          <w:lang w:val="en-GB"/>
        </w:rPr>
        <w:t>INPUT_DATASET</w:t>
      </w:r>
      <w:r w:rsidRPr="00282A73">
        <w:rPr>
          <w:lang w:val="en-US"/>
        </w:rPr>
        <w:t>;</w:t>
      </w:r>
    </w:p>
    <w:p w14:paraId="0F6AC8F5" w14:textId="77777777" w:rsidR="00E61978" w:rsidRPr="00282A73" w:rsidRDefault="00E61978" w:rsidP="005A6D6F">
      <w:pPr>
        <w:keepNext/>
        <w:jc w:val="both"/>
        <w:rPr>
          <w:lang w:val="en-US"/>
        </w:rPr>
      </w:pPr>
    </w:p>
    <w:p w14:paraId="0EAC1CF9" w14:textId="77777777" w:rsidR="00E61978" w:rsidRPr="00282A73" w:rsidRDefault="00E61978" w:rsidP="00E61978">
      <w:pPr>
        <w:jc w:val="both"/>
        <w:rPr>
          <w:lang w:val="en-US"/>
        </w:rPr>
      </w:pPr>
      <w:r w:rsidRPr="00282A73">
        <w:rPr>
          <w:lang w:val="en-US"/>
        </w:rPr>
        <w:t xml:space="preserve">This GMQL statement creates a new dataset called </w:t>
      </w:r>
      <w:r>
        <w:rPr>
          <w:color w:val="24292E"/>
          <w:lang w:val="en-GB"/>
        </w:rPr>
        <w:t>OUTPUT</w:t>
      </w:r>
      <w:r w:rsidRPr="005353B6">
        <w:rPr>
          <w:color w:val="24292E"/>
          <w:lang w:val="en-GB"/>
        </w:rPr>
        <w:t>_DATASET</w:t>
      </w:r>
      <w:r w:rsidRPr="00282A73">
        <w:rPr>
          <w:lang w:val="en-US"/>
        </w:rPr>
        <w:t xml:space="preserve"> by preserving all region attributes and creating a new region attribute called </w:t>
      </w:r>
      <w:proofErr w:type="spellStart"/>
      <w:r w:rsidRPr="00282A73">
        <w:rPr>
          <w:i/>
          <w:lang w:val="en-US"/>
        </w:rPr>
        <w:t>new_right</w:t>
      </w:r>
      <w:proofErr w:type="spellEnd"/>
      <w:r w:rsidRPr="00282A73">
        <w:rPr>
          <w:i/>
          <w:lang w:val="en-US"/>
        </w:rPr>
        <w:t xml:space="preserve"> </w:t>
      </w:r>
      <w:r>
        <w:rPr>
          <w:lang w:val="en-US"/>
        </w:rPr>
        <w:t>which contains a copy of</w:t>
      </w:r>
      <w:r w:rsidRPr="00282A73">
        <w:rPr>
          <w:lang w:val="en-US"/>
        </w:rPr>
        <w:t xml:space="preserve"> t</w:t>
      </w:r>
      <w:r>
        <w:rPr>
          <w:lang w:val="en-US"/>
        </w:rPr>
        <w:t>he value</w:t>
      </w:r>
      <w:r w:rsidRPr="00282A73">
        <w:rPr>
          <w:lang w:val="en-US"/>
        </w:rPr>
        <w:t xml:space="preserve"> of the coordinate attribute </w:t>
      </w:r>
      <w:r w:rsidRPr="00282A73">
        <w:rPr>
          <w:i/>
          <w:lang w:val="en-US"/>
        </w:rPr>
        <w:t>right</w:t>
      </w:r>
      <w:r w:rsidRPr="00282A73">
        <w:rPr>
          <w:lang w:val="en-US"/>
        </w:rPr>
        <w:t xml:space="preserve">. This allows to subsequently aggregate regions by their right coordinate value using the </w:t>
      </w:r>
      <w:proofErr w:type="spellStart"/>
      <w:r w:rsidRPr="00282A73">
        <w:rPr>
          <w:i/>
          <w:lang w:val="en-US"/>
        </w:rPr>
        <w:t>new_right</w:t>
      </w:r>
      <w:proofErr w:type="spellEnd"/>
      <w:r w:rsidRPr="00282A73">
        <w:rPr>
          <w:i/>
          <w:lang w:val="en-US"/>
        </w:rPr>
        <w:t xml:space="preserve"> </w:t>
      </w:r>
      <w:r w:rsidRPr="00282A73">
        <w:rPr>
          <w:lang w:val="en-US"/>
        </w:rPr>
        <w:t xml:space="preserve">attribute.    </w:t>
      </w:r>
    </w:p>
    <w:p w14:paraId="7BE0383F" w14:textId="77777777" w:rsidR="00E61978" w:rsidRPr="00282A73" w:rsidRDefault="00E61978" w:rsidP="00E61978">
      <w:pPr>
        <w:jc w:val="both"/>
        <w:rPr>
          <w:lang w:val="en-US"/>
        </w:rPr>
      </w:pPr>
    </w:p>
    <w:p w14:paraId="63DAC724" w14:textId="77777777" w:rsidR="00E61978" w:rsidRPr="00282A73" w:rsidRDefault="00E61978" w:rsidP="00E61978">
      <w:pPr>
        <w:jc w:val="both"/>
        <w:rPr>
          <w:lang w:val="en-US"/>
        </w:rPr>
      </w:pPr>
      <w:bookmarkStart w:id="11" w:name="5xokqqumin6m" w:colFirst="0" w:colLast="0"/>
      <w:bookmarkEnd w:id="11"/>
      <w:r w:rsidRPr="00282A73">
        <w:rPr>
          <w:u w:val="single"/>
          <w:lang w:val="en-US"/>
        </w:rPr>
        <w:t>Example 3</w:t>
      </w:r>
      <w:r w:rsidRPr="00282A73">
        <w:rPr>
          <w:lang w:val="en-US"/>
        </w:rPr>
        <w:t xml:space="preserve">: </w:t>
      </w:r>
    </w:p>
    <w:p w14:paraId="5B168C77" w14:textId="77777777" w:rsidR="00E61978" w:rsidRPr="00282A73" w:rsidRDefault="00E61978" w:rsidP="00E61978">
      <w:pPr>
        <w:jc w:val="both"/>
        <w:rPr>
          <w:lang w:val="en-US"/>
        </w:rPr>
      </w:pPr>
      <w:r w:rsidRPr="00282A73">
        <w:rPr>
          <w:lang w:val="en-US"/>
        </w:rPr>
        <w:t xml:space="preserve">RES = </w:t>
      </w:r>
      <w:proofErr w:type="gramStart"/>
      <w:r w:rsidRPr="00282A73">
        <w:rPr>
          <w:lang w:val="en-US"/>
        </w:rPr>
        <w:t>PROJECT(</w:t>
      </w:r>
      <w:proofErr w:type="spellStart"/>
      <w:proofErr w:type="gramEnd"/>
      <w:r w:rsidRPr="00282A73">
        <w:rPr>
          <w:lang w:val="en-US"/>
        </w:rPr>
        <w:t>region_update</w:t>
      </w:r>
      <w:proofErr w:type="spellEnd"/>
      <w:r w:rsidRPr="00282A73">
        <w:rPr>
          <w:lang w:val="en-US"/>
        </w:rPr>
        <w:t xml:space="preserve">: </w:t>
      </w:r>
      <w:r>
        <w:rPr>
          <w:lang w:val="en-US"/>
        </w:rPr>
        <w:t>start</w:t>
      </w:r>
      <w:r w:rsidRPr="00282A73">
        <w:rPr>
          <w:lang w:val="en-US"/>
        </w:rPr>
        <w:t xml:space="preserve"> AS </w:t>
      </w:r>
      <w:r>
        <w:rPr>
          <w:lang w:val="en-US"/>
        </w:rPr>
        <w:t>start</w:t>
      </w:r>
      <w:r w:rsidRPr="00282A73">
        <w:rPr>
          <w:lang w:val="en-US"/>
        </w:rPr>
        <w:t xml:space="preserve"> - </w:t>
      </w:r>
      <w:r>
        <w:rPr>
          <w:lang w:val="en-US"/>
        </w:rPr>
        <w:t xml:space="preserve"> </w:t>
      </w:r>
      <w:r w:rsidRPr="00282A73">
        <w:rPr>
          <w:lang w:val="en-US"/>
        </w:rPr>
        <w:t xml:space="preserve">2000, </w:t>
      </w:r>
      <w:r>
        <w:rPr>
          <w:lang w:val="en-US"/>
        </w:rPr>
        <w:t>stop</w:t>
      </w:r>
      <w:r w:rsidRPr="00282A73">
        <w:rPr>
          <w:lang w:val="en-US"/>
        </w:rPr>
        <w:t xml:space="preserve"> AS </w:t>
      </w:r>
      <w:r>
        <w:rPr>
          <w:lang w:val="en-US"/>
        </w:rPr>
        <w:t>start</w:t>
      </w:r>
      <w:r w:rsidRPr="00282A73">
        <w:rPr>
          <w:lang w:val="en-US"/>
        </w:rPr>
        <w:t xml:space="preserve"> + 1000) GENES;</w:t>
      </w:r>
    </w:p>
    <w:p w14:paraId="0B1789A6" w14:textId="77777777" w:rsidR="00E61978" w:rsidRPr="00282A73" w:rsidRDefault="00E61978" w:rsidP="00E61978">
      <w:pPr>
        <w:jc w:val="both"/>
        <w:rPr>
          <w:lang w:val="en-US"/>
        </w:rPr>
      </w:pPr>
    </w:p>
    <w:p w14:paraId="210865AC" w14:textId="77777777" w:rsidR="00E61978" w:rsidRPr="00282A73" w:rsidRDefault="00E61978" w:rsidP="00E61978">
      <w:pPr>
        <w:jc w:val="both"/>
        <w:rPr>
          <w:lang w:val="en-US"/>
        </w:rPr>
      </w:pPr>
      <w:r w:rsidRPr="00282A73">
        <w:rPr>
          <w:lang w:val="en-US"/>
        </w:rPr>
        <w:t>T</w:t>
      </w:r>
      <w:r>
        <w:rPr>
          <w:lang w:val="en-US"/>
        </w:rPr>
        <w:t>his</w:t>
      </w:r>
      <w:r w:rsidRPr="00282A73">
        <w:rPr>
          <w:lang w:val="en-US"/>
        </w:rPr>
        <w:t xml:space="preserve"> PROJECT statement considers an input dataset of genes</w:t>
      </w:r>
      <w:r>
        <w:rPr>
          <w:lang w:val="en-US"/>
        </w:rPr>
        <w:t xml:space="preserve"> and generates in output a dataset RES with the gene promoter regions</w:t>
      </w:r>
      <w:r w:rsidRPr="00282A73">
        <w:rPr>
          <w:lang w:val="en-US"/>
        </w:rPr>
        <w:t xml:space="preserve">. To define a </w:t>
      </w:r>
      <w:proofErr w:type="spellStart"/>
      <w:r w:rsidRPr="00282A73">
        <w:rPr>
          <w:lang w:val="en-US"/>
        </w:rPr>
        <w:t>promotorial</w:t>
      </w:r>
      <w:proofErr w:type="spellEnd"/>
      <w:r w:rsidRPr="00282A73">
        <w:rPr>
          <w:lang w:val="en-US"/>
        </w:rPr>
        <w:t xml:space="preserve"> region</w:t>
      </w:r>
      <w:r>
        <w:rPr>
          <w:lang w:val="en-US"/>
        </w:rPr>
        <w:t>,</w:t>
      </w:r>
      <w:r w:rsidRPr="00282A73">
        <w:rPr>
          <w:lang w:val="en-US"/>
        </w:rPr>
        <w:t xml:space="preserve"> it is necessary to start from a transcription start site (TSS) (a single base of DNA at the beginning of the gene</w:t>
      </w:r>
      <w:r>
        <w:rPr>
          <w:lang w:val="en-US"/>
        </w:rPr>
        <w:t xml:space="preserve"> transcription region</w:t>
      </w:r>
      <w:r w:rsidRPr="00282A73">
        <w:rPr>
          <w:lang w:val="en-US"/>
        </w:rPr>
        <w:t xml:space="preserve">, conventionally taken as a starting point for the gene transcription) and extend it upstream/downstream by a number of given bases. As an example, here, the region </w:t>
      </w:r>
      <w:proofErr w:type="gramStart"/>
      <w:r w:rsidRPr="00282A73">
        <w:rPr>
          <w:lang w:val="en-US"/>
        </w:rPr>
        <w:t>coordinate</w:t>
      </w:r>
      <w:proofErr w:type="gramEnd"/>
      <w:r w:rsidRPr="00282A73">
        <w:rPr>
          <w:lang w:val="en-US"/>
        </w:rPr>
        <w:t xml:space="preserve"> attributes </w:t>
      </w:r>
      <w:r w:rsidRPr="00282A73">
        <w:rPr>
          <w:i/>
          <w:lang w:val="en-US"/>
        </w:rPr>
        <w:t xml:space="preserve">left </w:t>
      </w:r>
      <w:r w:rsidRPr="00282A73">
        <w:rPr>
          <w:lang w:val="en-US"/>
        </w:rPr>
        <w:t xml:space="preserve">and </w:t>
      </w:r>
      <w:r w:rsidRPr="00282A73">
        <w:rPr>
          <w:i/>
          <w:lang w:val="en-US"/>
        </w:rPr>
        <w:t xml:space="preserve">right </w:t>
      </w:r>
      <w:r w:rsidRPr="00282A73">
        <w:rPr>
          <w:lang w:val="en-US"/>
        </w:rPr>
        <w:t xml:space="preserve">are redefined by shifting </w:t>
      </w:r>
      <w:r>
        <w:rPr>
          <w:lang w:val="en-US"/>
        </w:rPr>
        <w:t xml:space="preserve">the upstream one of </w:t>
      </w:r>
      <w:r w:rsidRPr="00282A73">
        <w:rPr>
          <w:lang w:val="en-US"/>
        </w:rPr>
        <w:t>them 2</w:t>
      </w:r>
      <w:r>
        <w:rPr>
          <w:lang w:val="en-US"/>
        </w:rPr>
        <w:t xml:space="preserve"> </w:t>
      </w:r>
      <w:proofErr w:type="spellStart"/>
      <w:r w:rsidRPr="00282A73">
        <w:rPr>
          <w:lang w:val="en-US"/>
        </w:rPr>
        <w:t>kb</w:t>
      </w:r>
      <w:r>
        <w:rPr>
          <w:lang w:val="en-US"/>
        </w:rPr>
        <w:t>p</w:t>
      </w:r>
      <w:proofErr w:type="spellEnd"/>
      <w:r w:rsidRPr="00282A73">
        <w:rPr>
          <w:lang w:val="en-US"/>
        </w:rPr>
        <w:t xml:space="preserve"> upstream and </w:t>
      </w:r>
      <w:r>
        <w:rPr>
          <w:lang w:val="en-GB"/>
        </w:rPr>
        <w:t xml:space="preserve">the downstream one </w:t>
      </w:r>
      <w:r w:rsidRPr="00282A73">
        <w:rPr>
          <w:lang w:val="en-US"/>
        </w:rPr>
        <w:t>1</w:t>
      </w:r>
      <w:r>
        <w:rPr>
          <w:lang w:val="en-US"/>
        </w:rPr>
        <w:t xml:space="preserve"> </w:t>
      </w:r>
      <w:proofErr w:type="spellStart"/>
      <w:r w:rsidRPr="00282A73">
        <w:rPr>
          <w:lang w:val="en-US"/>
        </w:rPr>
        <w:t>kb</w:t>
      </w:r>
      <w:r>
        <w:rPr>
          <w:lang w:val="en-US"/>
        </w:rPr>
        <w:t>p</w:t>
      </w:r>
      <w:proofErr w:type="spellEnd"/>
      <w:r w:rsidRPr="00282A73">
        <w:rPr>
          <w:lang w:val="en-US"/>
        </w:rPr>
        <w:t xml:space="preserve"> downstream</w:t>
      </w:r>
      <w:r w:rsidRPr="002C22CE">
        <w:rPr>
          <w:lang w:val="en-GB"/>
        </w:rPr>
        <w:t xml:space="preserve"> </w:t>
      </w:r>
      <w:r>
        <w:rPr>
          <w:lang w:val="en-GB"/>
        </w:rPr>
        <w:t>from the original upstream one</w:t>
      </w:r>
      <w:r w:rsidRPr="00282A73">
        <w:rPr>
          <w:lang w:val="en-US"/>
        </w:rPr>
        <w:t xml:space="preserve">, by using the </w:t>
      </w:r>
      <w:r w:rsidRPr="0097035F">
        <w:rPr>
          <w:i/>
          <w:lang w:val="en-US"/>
        </w:rPr>
        <w:t>start</w:t>
      </w:r>
      <w:r w:rsidRPr="00282A73">
        <w:rPr>
          <w:lang w:val="en-US"/>
        </w:rPr>
        <w:t>/</w:t>
      </w:r>
      <w:r w:rsidRPr="0097035F">
        <w:rPr>
          <w:i/>
          <w:lang w:val="en-US"/>
        </w:rPr>
        <w:t>stop</w:t>
      </w:r>
      <w:r w:rsidRPr="00282A73">
        <w:rPr>
          <w:lang w:val="en-US"/>
        </w:rPr>
        <w:t xml:space="preserve"> option that takes the region strand into account.</w:t>
      </w:r>
    </w:p>
    <w:p w14:paraId="5A312C15" w14:textId="77777777" w:rsidR="00E61978" w:rsidRDefault="00E61978" w:rsidP="00E61978">
      <w:pPr>
        <w:jc w:val="both"/>
        <w:rPr>
          <w:i/>
        </w:rPr>
      </w:pPr>
      <w:r>
        <w:rPr>
          <w:i/>
          <w:noProof/>
          <w:lang w:val="en-US" w:eastAsia="en-US"/>
        </w:rPr>
        <w:drawing>
          <wp:inline distT="114300" distB="114300" distL="114300" distR="114300" wp14:anchorId="46432CC8" wp14:editId="1A19CA74">
            <wp:extent cx="5731200" cy="2616200"/>
            <wp:effectExtent l="0" t="0" r="0" b="0"/>
            <wp:docPr id="22"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3"/>
                    <a:srcRect/>
                    <a:stretch>
                      <a:fillRect/>
                    </a:stretch>
                  </pic:blipFill>
                  <pic:spPr>
                    <a:xfrm>
                      <a:off x="0" y="0"/>
                      <a:ext cx="5731200" cy="2616200"/>
                    </a:xfrm>
                    <a:prstGeom prst="rect">
                      <a:avLst/>
                    </a:prstGeom>
                    <a:ln/>
                  </pic:spPr>
                </pic:pic>
              </a:graphicData>
            </a:graphic>
          </wp:inline>
        </w:drawing>
      </w:r>
    </w:p>
    <w:p w14:paraId="2B750F1A" w14:textId="77777777" w:rsidR="00E61978" w:rsidRDefault="00E61978" w:rsidP="00E61978">
      <w:pPr>
        <w:jc w:val="both"/>
        <w:rPr>
          <w:color w:val="FF0000"/>
        </w:rPr>
      </w:pPr>
    </w:p>
    <w:p w14:paraId="44D11A62" w14:textId="77777777" w:rsidR="00E61978" w:rsidRPr="00F377E7" w:rsidRDefault="00E61978" w:rsidP="00E61978">
      <w:pPr>
        <w:jc w:val="both"/>
        <w:rPr>
          <w:lang w:val="en-US"/>
        </w:rPr>
      </w:pPr>
      <w:r w:rsidRPr="00F377E7">
        <w:rPr>
          <w:u w:val="single"/>
          <w:lang w:val="en-US"/>
        </w:rPr>
        <w:t>Example 4</w:t>
      </w:r>
      <w:r w:rsidRPr="00F377E7">
        <w:rPr>
          <w:lang w:val="en-US"/>
        </w:rPr>
        <w:t xml:space="preserve">: </w:t>
      </w:r>
    </w:p>
    <w:p w14:paraId="24EDF573" w14:textId="77777777" w:rsidR="00E61978" w:rsidRPr="00F377E7" w:rsidRDefault="00E61978" w:rsidP="00E61978">
      <w:pPr>
        <w:jc w:val="both"/>
        <w:rPr>
          <w:lang w:val="en-US"/>
        </w:rPr>
      </w:pPr>
      <w:r w:rsidRPr="00F377E7">
        <w:rPr>
          <w:lang w:val="en-US"/>
        </w:rPr>
        <w:t xml:space="preserve">OUTPUT_DATASET = </w:t>
      </w:r>
      <w:proofErr w:type="gramStart"/>
      <w:r w:rsidRPr="00F377E7">
        <w:rPr>
          <w:lang w:val="en-US"/>
        </w:rPr>
        <w:t>PROJECT(</w:t>
      </w:r>
      <w:proofErr w:type="gramEnd"/>
      <w:r w:rsidRPr="00F377E7">
        <w:rPr>
          <w:lang w:val="en-US"/>
        </w:rPr>
        <w:t xml:space="preserve">metadata: ALLBUT cell, </w:t>
      </w:r>
      <w:proofErr w:type="spellStart"/>
      <w:r w:rsidRPr="00F377E7">
        <w:rPr>
          <w:lang w:val="en-US"/>
        </w:rPr>
        <w:t>cell_sex</w:t>
      </w:r>
      <w:proofErr w:type="spellEnd"/>
      <w:r w:rsidRPr="00F377E7">
        <w:rPr>
          <w:lang w:val="en-US"/>
        </w:rPr>
        <w:t>) INPUT_DATASET;</w:t>
      </w:r>
    </w:p>
    <w:p w14:paraId="57EDFA11" w14:textId="77777777" w:rsidR="00E61978" w:rsidRPr="00F377E7" w:rsidRDefault="00E61978" w:rsidP="00E61978">
      <w:pPr>
        <w:jc w:val="both"/>
        <w:rPr>
          <w:lang w:val="en-US"/>
        </w:rPr>
      </w:pPr>
    </w:p>
    <w:p w14:paraId="5F9F4E58" w14:textId="77777777" w:rsidR="00E61978" w:rsidRDefault="00E61978" w:rsidP="00E61978">
      <w:pPr>
        <w:jc w:val="both"/>
        <w:rPr>
          <w:lang w:val="en-US"/>
        </w:rPr>
      </w:pPr>
      <w:r w:rsidRPr="00F377E7">
        <w:rPr>
          <w:color w:val="000000" w:themeColor="text1"/>
          <w:lang w:val="en-US"/>
        </w:rPr>
        <w:t xml:space="preserve">This example shows how to use the ALLBUT option to exclude multiple metadata attributes, retaining all the others not specified. </w:t>
      </w:r>
      <w:r w:rsidRPr="00F377E7">
        <w:rPr>
          <w:lang w:val="en-US"/>
        </w:rPr>
        <w:t>It creates a new dataset OUTPUT_DATASET by preserving all region attributes and metadata attributes, apart from</w:t>
      </w:r>
      <w:r>
        <w:rPr>
          <w:lang w:val="en-US"/>
        </w:rPr>
        <w:t xml:space="preserve"> the</w:t>
      </w:r>
      <w:r w:rsidRPr="00F377E7">
        <w:rPr>
          <w:lang w:val="en-US"/>
        </w:rPr>
        <w:t xml:space="preserve"> </w:t>
      </w:r>
      <w:r w:rsidRPr="00F377E7">
        <w:rPr>
          <w:i/>
          <w:lang w:val="en-US"/>
        </w:rPr>
        <w:t>cell</w:t>
      </w:r>
      <w:r w:rsidRPr="00F377E7">
        <w:rPr>
          <w:lang w:val="en-US"/>
        </w:rPr>
        <w:t xml:space="preserve"> and </w:t>
      </w:r>
      <w:proofErr w:type="spellStart"/>
      <w:r w:rsidRPr="00F377E7">
        <w:rPr>
          <w:i/>
          <w:lang w:val="en-US"/>
        </w:rPr>
        <w:t>cell_sex</w:t>
      </w:r>
      <w:proofErr w:type="spellEnd"/>
      <w:r>
        <w:rPr>
          <w:lang w:val="en-US"/>
        </w:rPr>
        <w:t xml:space="preserve"> ones,</w:t>
      </w:r>
      <w:r w:rsidRPr="00F377E7">
        <w:rPr>
          <w:lang w:val="en-US"/>
        </w:rPr>
        <w:t xml:space="preserve"> which are excluded from the metadata attributes of all the samples.</w:t>
      </w:r>
      <w:r>
        <w:rPr>
          <w:lang w:val="en-US"/>
        </w:rPr>
        <w:t xml:space="preserve"> </w:t>
      </w:r>
    </w:p>
    <w:p w14:paraId="7D8D5C95" w14:textId="77777777" w:rsidR="00E61978" w:rsidRPr="005C3E61" w:rsidRDefault="00E61978" w:rsidP="00E61978">
      <w:pPr>
        <w:jc w:val="both"/>
        <w:rPr>
          <w:lang w:val="en-US"/>
        </w:rPr>
      </w:pPr>
    </w:p>
    <w:p w14:paraId="3325BF6F" w14:textId="77777777" w:rsidR="00E61978" w:rsidRPr="00282A73" w:rsidRDefault="00E61978" w:rsidP="00E61978">
      <w:pPr>
        <w:keepNext/>
        <w:jc w:val="both"/>
        <w:rPr>
          <w:lang w:val="en-US"/>
        </w:rPr>
      </w:pPr>
      <w:r w:rsidRPr="00282A73">
        <w:rPr>
          <w:u w:val="single"/>
          <w:lang w:val="en-US"/>
        </w:rPr>
        <w:lastRenderedPageBreak/>
        <w:t xml:space="preserve">Example </w:t>
      </w:r>
      <w:r>
        <w:rPr>
          <w:u w:val="single"/>
          <w:lang w:val="en-US"/>
        </w:rPr>
        <w:t>5</w:t>
      </w:r>
      <w:r w:rsidRPr="00282A73">
        <w:rPr>
          <w:lang w:val="en-US"/>
        </w:rPr>
        <w:t>:</w:t>
      </w:r>
    </w:p>
    <w:p w14:paraId="4A2DD02D" w14:textId="77777777" w:rsidR="00E61978" w:rsidRPr="00282A73" w:rsidRDefault="00E61978" w:rsidP="00E61978">
      <w:pPr>
        <w:keepNext/>
        <w:ind w:left="1134" w:hanging="1134"/>
        <w:jc w:val="both"/>
        <w:rPr>
          <w:lang w:val="en-US"/>
        </w:rPr>
      </w:pPr>
      <w:r w:rsidRPr="00282A73">
        <w:rPr>
          <w:lang w:val="en-US"/>
        </w:rPr>
        <w:t xml:space="preserve">CTCF_NORM_SCORE = </w:t>
      </w:r>
      <w:proofErr w:type="gramStart"/>
      <w:r w:rsidRPr="00282A73">
        <w:rPr>
          <w:lang w:val="en-US"/>
        </w:rPr>
        <w:t>PROJECT(</w:t>
      </w:r>
      <w:proofErr w:type="gramEnd"/>
      <w:r w:rsidRPr="00282A73">
        <w:rPr>
          <w:lang w:val="en-US"/>
        </w:rPr>
        <w:t>ALLBUT score</w:t>
      </w:r>
      <w:r>
        <w:rPr>
          <w:lang w:val="en-US"/>
        </w:rPr>
        <w:t>, value</w:t>
      </w:r>
      <w:r w:rsidRPr="00282A73">
        <w:rPr>
          <w:lang w:val="en-US"/>
        </w:rPr>
        <w:t xml:space="preserve">; </w:t>
      </w:r>
      <w:proofErr w:type="spellStart"/>
      <w:r w:rsidRPr="00282A73">
        <w:rPr>
          <w:lang w:val="en-US"/>
        </w:rPr>
        <w:t>region_update</w:t>
      </w:r>
      <w:proofErr w:type="spellEnd"/>
      <w:r w:rsidRPr="00282A73">
        <w:rPr>
          <w:lang w:val="en-US"/>
        </w:rPr>
        <w:t xml:space="preserve">: </w:t>
      </w:r>
      <w:proofErr w:type="spellStart"/>
      <w:r w:rsidRPr="00282A73">
        <w:rPr>
          <w:lang w:val="en-US"/>
        </w:rPr>
        <w:t>new_score</w:t>
      </w:r>
      <w:proofErr w:type="spellEnd"/>
      <w:r w:rsidRPr="00282A73">
        <w:rPr>
          <w:lang w:val="en-US"/>
        </w:rPr>
        <w:t xml:space="preserve"> AS </w:t>
      </w:r>
      <w:r>
        <w:rPr>
          <w:lang w:val="en-US"/>
        </w:rPr>
        <w:t>(</w:t>
      </w:r>
      <w:r w:rsidRPr="00282A73">
        <w:rPr>
          <w:lang w:val="en-US"/>
        </w:rPr>
        <w:t>score</w:t>
      </w:r>
      <w:r>
        <w:rPr>
          <w:lang w:val="en-US"/>
        </w:rPr>
        <w:t xml:space="preserve"> </w:t>
      </w:r>
      <w:r w:rsidRPr="00282A73">
        <w:rPr>
          <w:lang w:val="en-US"/>
        </w:rPr>
        <w:t>/</w:t>
      </w:r>
      <w:r>
        <w:rPr>
          <w:lang w:val="en-US"/>
        </w:rPr>
        <w:t xml:space="preserve"> </w:t>
      </w:r>
      <w:r w:rsidRPr="00282A73">
        <w:rPr>
          <w:lang w:val="en-US"/>
        </w:rPr>
        <w:t>1000.0</w:t>
      </w:r>
      <w:r>
        <w:rPr>
          <w:lang w:val="en-US"/>
        </w:rPr>
        <w:t>) + 100</w:t>
      </w:r>
      <w:r w:rsidRPr="00B75C1C">
        <w:rPr>
          <w:color w:val="000000" w:themeColor="text1"/>
          <w:lang w:val="en-US"/>
        </w:rPr>
        <w:t xml:space="preserve">; </w:t>
      </w:r>
      <w:proofErr w:type="spellStart"/>
      <w:r w:rsidRPr="00B75C1C">
        <w:rPr>
          <w:color w:val="000000" w:themeColor="text1"/>
          <w:lang w:val="en-GB"/>
        </w:rPr>
        <w:t>metadata_update</w:t>
      </w:r>
      <w:proofErr w:type="spellEnd"/>
      <w:r w:rsidRPr="00B75C1C">
        <w:rPr>
          <w:color w:val="000000" w:themeColor="text1"/>
          <w:lang w:val="en-GB"/>
        </w:rPr>
        <w:t>: normalized AS 1</w:t>
      </w:r>
      <w:r w:rsidRPr="00B75C1C">
        <w:rPr>
          <w:color w:val="000000" w:themeColor="text1"/>
          <w:lang w:val="en-US"/>
        </w:rPr>
        <w:t>) CTCF</w:t>
      </w:r>
      <w:r w:rsidRPr="00282A73">
        <w:rPr>
          <w:lang w:val="en-US"/>
        </w:rPr>
        <w:t>_RAW;</w:t>
      </w:r>
    </w:p>
    <w:p w14:paraId="5A9839CB" w14:textId="77777777" w:rsidR="00E61978" w:rsidRPr="00282A73" w:rsidRDefault="00E61978" w:rsidP="00E61978">
      <w:pPr>
        <w:keepNext/>
        <w:jc w:val="both"/>
        <w:rPr>
          <w:lang w:val="en-US"/>
        </w:rPr>
      </w:pPr>
    </w:p>
    <w:p w14:paraId="1CEE0CB8" w14:textId="77777777" w:rsidR="00E61978" w:rsidRDefault="00E61978" w:rsidP="00E61978">
      <w:pPr>
        <w:jc w:val="both"/>
        <w:rPr>
          <w:lang w:val="en-US"/>
        </w:rPr>
      </w:pPr>
      <w:r w:rsidRPr="00282A73">
        <w:rPr>
          <w:lang w:val="en-US"/>
        </w:rPr>
        <w:t xml:space="preserve">This GMQL statement creates a new dataset called CTCF_NORM_SCORE by preserving all region attributes apart from </w:t>
      </w:r>
      <w:r w:rsidRPr="00282A73">
        <w:rPr>
          <w:i/>
          <w:lang w:val="en-US"/>
        </w:rPr>
        <w:t>score</w:t>
      </w:r>
      <w:r>
        <w:rPr>
          <w:lang w:val="en-US"/>
        </w:rPr>
        <w:t xml:space="preserve"> and </w:t>
      </w:r>
      <w:proofErr w:type="gramStart"/>
      <w:r>
        <w:rPr>
          <w:i/>
          <w:lang w:val="en-US"/>
        </w:rPr>
        <w:t>value</w:t>
      </w:r>
      <w:r w:rsidRPr="00282A73">
        <w:rPr>
          <w:lang w:val="en-US"/>
        </w:rPr>
        <w:t>, and</w:t>
      </w:r>
      <w:proofErr w:type="gramEnd"/>
      <w:r w:rsidRPr="00282A73">
        <w:rPr>
          <w:lang w:val="en-US"/>
        </w:rPr>
        <w:t xml:space="preserve"> creating a new region attribute called </w:t>
      </w:r>
      <w:proofErr w:type="spellStart"/>
      <w:r w:rsidRPr="00282A73">
        <w:rPr>
          <w:i/>
          <w:lang w:val="en-US"/>
        </w:rPr>
        <w:t>new_score</w:t>
      </w:r>
      <w:proofErr w:type="spellEnd"/>
      <w:r w:rsidRPr="00282A73">
        <w:rPr>
          <w:b/>
          <w:lang w:val="en-US"/>
        </w:rPr>
        <w:t xml:space="preserve"> </w:t>
      </w:r>
      <w:r w:rsidRPr="00282A73">
        <w:rPr>
          <w:lang w:val="en-US"/>
        </w:rPr>
        <w:t xml:space="preserve">by dividing the existing score </w:t>
      </w:r>
      <w:r>
        <w:rPr>
          <w:lang w:val="en-US"/>
        </w:rPr>
        <w:t>value of each region by 1000.0 and incrementing it by 100.</w:t>
      </w:r>
    </w:p>
    <w:p w14:paraId="736ABEDD" w14:textId="77777777" w:rsidR="00E61978" w:rsidRPr="00B75C1C" w:rsidRDefault="00E61978" w:rsidP="00E61978">
      <w:pPr>
        <w:jc w:val="both"/>
        <w:rPr>
          <w:color w:val="000000" w:themeColor="text1"/>
          <w:lang w:val="en-GB"/>
        </w:rPr>
      </w:pPr>
      <w:r w:rsidRPr="00B75C1C">
        <w:rPr>
          <w:color w:val="000000" w:themeColor="text1"/>
          <w:lang w:val="en-GB"/>
        </w:rPr>
        <w:t xml:space="preserve">It also generates, for each sample of the new dataset, a new metadata attribute called </w:t>
      </w:r>
      <w:r w:rsidRPr="00B75C1C">
        <w:rPr>
          <w:i/>
          <w:color w:val="000000" w:themeColor="text1"/>
          <w:lang w:val="en-GB"/>
        </w:rPr>
        <w:t xml:space="preserve">normalized </w:t>
      </w:r>
      <w:r w:rsidRPr="00B75C1C">
        <w:rPr>
          <w:color w:val="000000" w:themeColor="text1"/>
          <w:lang w:val="en-GB"/>
        </w:rPr>
        <w:t xml:space="preserve">with value 1, which can be used in future </w:t>
      </w:r>
      <w:r>
        <w:rPr>
          <w:color w:val="000000" w:themeColor="text1"/>
          <w:lang w:val="en-GB"/>
        </w:rPr>
        <w:t>selecti</w:t>
      </w:r>
      <w:r w:rsidRPr="00B75C1C">
        <w:rPr>
          <w:color w:val="000000" w:themeColor="text1"/>
          <w:lang w:val="en-GB"/>
        </w:rPr>
        <w:t>ons.</w:t>
      </w:r>
    </w:p>
    <w:p w14:paraId="61292430" w14:textId="77777777" w:rsidR="00E61978" w:rsidRPr="00282A73" w:rsidRDefault="00E61978" w:rsidP="00E61978">
      <w:pPr>
        <w:jc w:val="both"/>
        <w:rPr>
          <w:color w:val="A4C2F4"/>
          <w:lang w:val="en-US"/>
        </w:rPr>
      </w:pPr>
    </w:p>
    <w:p w14:paraId="025E21AE" w14:textId="77777777" w:rsidR="00E61978" w:rsidRPr="00282A73" w:rsidRDefault="00E61978" w:rsidP="00E61978">
      <w:pPr>
        <w:jc w:val="both"/>
        <w:rPr>
          <w:u w:val="single"/>
          <w:lang w:val="en-US"/>
        </w:rPr>
      </w:pPr>
      <w:r>
        <w:rPr>
          <w:u w:val="single"/>
          <w:lang w:val="en-US"/>
        </w:rPr>
        <w:t>Example 6</w:t>
      </w:r>
      <w:r w:rsidRPr="00CD4EF7">
        <w:rPr>
          <w:lang w:val="en-US"/>
        </w:rPr>
        <w:t>:</w:t>
      </w:r>
    </w:p>
    <w:p w14:paraId="703EB453" w14:textId="77777777" w:rsidR="00E61978" w:rsidRPr="00282A73" w:rsidRDefault="00E61978" w:rsidP="00E61978">
      <w:pPr>
        <w:jc w:val="both"/>
        <w:rPr>
          <w:lang w:val="en-US"/>
        </w:rPr>
      </w:pPr>
      <w:proofErr w:type="spellStart"/>
      <w:r w:rsidRPr="00282A73">
        <w:rPr>
          <w:lang w:val="en-US"/>
        </w:rPr>
        <w:t>DS_out</w:t>
      </w:r>
      <w:proofErr w:type="spellEnd"/>
      <w:r w:rsidRPr="00282A73">
        <w:rPr>
          <w:lang w:val="en-US"/>
        </w:rPr>
        <w:t xml:space="preserve"> = </w:t>
      </w:r>
      <w:proofErr w:type="gramStart"/>
      <w:r w:rsidRPr="00282A73">
        <w:rPr>
          <w:lang w:val="en-US"/>
        </w:rPr>
        <w:t>PROJECT(</w:t>
      </w:r>
      <w:proofErr w:type="spellStart"/>
      <w:proofErr w:type="gramEnd"/>
      <w:r w:rsidRPr="00282A73">
        <w:rPr>
          <w:lang w:val="en-US"/>
        </w:rPr>
        <w:t>variant_classification</w:t>
      </w:r>
      <w:proofErr w:type="spellEnd"/>
      <w:r w:rsidRPr="00282A73">
        <w:rPr>
          <w:lang w:val="en-US"/>
        </w:rPr>
        <w:t xml:space="preserve">, </w:t>
      </w:r>
      <w:proofErr w:type="spellStart"/>
      <w:r w:rsidRPr="00282A73">
        <w:rPr>
          <w:lang w:val="en-US"/>
        </w:rPr>
        <w:t>variant_type</w:t>
      </w:r>
      <w:proofErr w:type="spellEnd"/>
      <w:r w:rsidRPr="00282A73">
        <w:rPr>
          <w:lang w:val="en-US"/>
        </w:rPr>
        <w:t xml:space="preserve">; </w:t>
      </w:r>
    </w:p>
    <w:p w14:paraId="3098C320" w14:textId="77777777" w:rsidR="00E61978" w:rsidRPr="00282A73" w:rsidRDefault="00E61978" w:rsidP="00E61978">
      <w:pPr>
        <w:ind w:left="720"/>
        <w:jc w:val="both"/>
        <w:rPr>
          <w:lang w:val="en-US"/>
        </w:rPr>
      </w:pPr>
      <w:r w:rsidRPr="00282A73">
        <w:rPr>
          <w:lang w:val="en-US"/>
        </w:rPr>
        <w:t>metadata: manually_curated</w:t>
      </w:r>
      <w:r>
        <w:rPr>
          <w:lang w:val="en-US"/>
        </w:rPr>
        <w:t>__</w:t>
      </w:r>
      <w:proofErr w:type="spellStart"/>
      <w:r>
        <w:rPr>
          <w:lang w:val="en-US"/>
        </w:rPr>
        <w:t>tissue_status</w:t>
      </w:r>
      <w:proofErr w:type="spellEnd"/>
      <w:r>
        <w:rPr>
          <w:lang w:val="en-US"/>
        </w:rPr>
        <w:t>, manually_curated__</w:t>
      </w:r>
      <w:proofErr w:type="spellStart"/>
      <w:r w:rsidRPr="00282A73">
        <w:rPr>
          <w:lang w:val="en-US"/>
        </w:rPr>
        <w:t>tumor_tag</w:t>
      </w:r>
      <w:proofErr w:type="spellEnd"/>
      <w:r w:rsidRPr="00282A73">
        <w:rPr>
          <w:lang w:val="en-US"/>
        </w:rPr>
        <w:t xml:space="preserve">) </w:t>
      </w:r>
      <w:proofErr w:type="spellStart"/>
      <w:r w:rsidRPr="00282A73">
        <w:rPr>
          <w:lang w:val="en-US"/>
        </w:rPr>
        <w:t>DS_in</w:t>
      </w:r>
      <w:proofErr w:type="spellEnd"/>
      <w:r w:rsidRPr="00282A73">
        <w:rPr>
          <w:lang w:val="en-US"/>
        </w:rPr>
        <w:t>;</w:t>
      </w:r>
    </w:p>
    <w:p w14:paraId="6F826D7A" w14:textId="77777777" w:rsidR="00E61978" w:rsidRPr="00282A73" w:rsidRDefault="00E61978" w:rsidP="00E61978">
      <w:pPr>
        <w:jc w:val="both"/>
        <w:rPr>
          <w:lang w:val="en-US"/>
        </w:rPr>
      </w:pPr>
    </w:p>
    <w:p w14:paraId="79AECCC4" w14:textId="77777777" w:rsidR="00E61978" w:rsidRDefault="00E61978" w:rsidP="00E61978">
      <w:pPr>
        <w:jc w:val="both"/>
        <w:rPr>
          <w:lang w:val="en-US"/>
        </w:rPr>
      </w:pPr>
      <w:r w:rsidRPr="00282A73">
        <w:rPr>
          <w:lang w:val="en-US"/>
        </w:rPr>
        <w:t xml:space="preserve">This statement produces an output dataset </w:t>
      </w:r>
      <w:proofErr w:type="spellStart"/>
      <w:r>
        <w:rPr>
          <w:lang w:val="en-US"/>
        </w:rPr>
        <w:t>DS_out</w:t>
      </w:r>
      <w:proofErr w:type="spellEnd"/>
      <w:r>
        <w:rPr>
          <w:lang w:val="en-US"/>
        </w:rPr>
        <w:t xml:space="preserve"> </w:t>
      </w:r>
      <w:r w:rsidRPr="00282A73">
        <w:rPr>
          <w:lang w:val="en-US"/>
        </w:rPr>
        <w:t>that contains the same samples as the input dataset</w:t>
      </w:r>
      <w:r>
        <w:rPr>
          <w:lang w:val="en-US"/>
        </w:rPr>
        <w:t xml:space="preserve"> </w:t>
      </w:r>
      <w:proofErr w:type="spellStart"/>
      <w:r>
        <w:rPr>
          <w:lang w:val="en-US"/>
        </w:rPr>
        <w:t>DS_in</w:t>
      </w:r>
      <w:proofErr w:type="spellEnd"/>
      <w:r w:rsidRPr="00282A73">
        <w:rPr>
          <w:lang w:val="en-US"/>
        </w:rPr>
        <w:t xml:space="preserve">. Each output sample only </w:t>
      </w:r>
      <w:r>
        <w:rPr>
          <w:lang w:val="en-US"/>
        </w:rPr>
        <w:t>preserves</w:t>
      </w:r>
      <w:r w:rsidRPr="00282A73">
        <w:rPr>
          <w:lang w:val="en-US"/>
        </w:rPr>
        <w:t>, as region attributes, the four basic coordinates (</w:t>
      </w:r>
      <w:proofErr w:type="spellStart"/>
      <w:r w:rsidRPr="00CD4EF7">
        <w:rPr>
          <w:i/>
          <w:lang w:val="en-US"/>
        </w:rPr>
        <w:t>chr</w:t>
      </w:r>
      <w:proofErr w:type="spellEnd"/>
      <w:r w:rsidRPr="00282A73">
        <w:rPr>
          <w:lang w:val="en-US"/>
        </w:rPr>
        <w:t xml:space="preserve">, </w:t>
      </w:r>
      <w:r w:rsidRPr="00CD4EF7">
        <w:rPr>
          <w:i/>
          <w:lang w:val="en-US"/>
        </w:rPr>
        <w:t>left</w:t>
      </w:r>
      <w:r w:rsidRPr="00282A73">
        <w:rPr>
          <w:lang w:val="en-US"/>
        </w:rPr>
        <w:t xml:space="preserve">, </w:t>
      </w:r>
      <w:r w:rsidRPr="00CD4EF7">
        <w:rPr>
          <w:i/>
          <w:lang w:val="en-US"/>
        </w:rPr>
        <w:t>right</w:t>
      </w:r>
      <w:r w:rsidRPr="00282A73">
        <w:rPr>
          <w:lang w:val="en-US"/>
        </w:rPr>
        <w:t xml:space="preserve">, </w:t>
      </w:r>
      <w:r w:rsidRPr="00CD4EF7">
        <w:rPr>
          <w:i/>
          <w:lang w:val="en-US"/>
        </w:rPr>
        <w:t>strand</w:t>
      </w:r>
      <w:r w:rsidRPr="00282A73">
        <w:rPr>
          <w:lang w:val="en-US"/>
        </w:rPr>
        <w:t xml:space="preserve">) and the specified region attributes </w:t>
      </w:r>
      <w:proofErr w:type="spellStart"/>
      <w:r w:rsidRPr="00282A73">
        <w:rPr>
          <w:i/>
          <w:lang w:val="en-US"/>
        </w:rPr>
        <w:t>variant_classification</w:t>
      </w:r>
      <w:proofErr w:type="spellEnd"/>
      <w:r w:rsidRPr="00282A73">
        <w:rPr>
          <w:lang w:val="en-US"/>
        </w:rPr>
        <w:t xml:space="preserve"> and </w:t>
      </w:r>
      <w:proofErr w:type="spellStart"/>
      <w:r w:rsidRPr="00282A73">
        <w:rPr>
          <w:i/>
          <w:lang w:val="en-US"/>
        </w:rPr>
        <w:t>variant_type</w:t>
      </w:r>
      <w:proofErr w:type="spellEnd"/>
      <w:r w:rsidRPr="00282A73">
        <w:rPr>
          <w:lang w:val="en-US"/>
        </w:rPr>
        <w:t>, and as metadata attributes only the specified ones, i.e.</w:t>
      </w:r>
      <w:r>
        <w:rPr>
          <w:lang w:val="en-US"/>
        </w:rPr>
        <w:t>,</w:t>
      </w:r>
      <w:r w:rsidRPr="00282A73">
        <w:rPr>
          <w:lang w:val="en-US"/>
        </w:rPr>
        <w:t xml:space="preserve"> </w:t>
      </w:r>
      <w:r>
        <w:rPr>
          <w:i/>
          <w:lang w:val="en-US"/>
        </w:rPr>
        <w:t>manually_curated__</w:t>
      </w:r>
      <w:proofErr w:type="spellStart"/>
      <w:r w:rsidRPr="00282A73">
        <w:rPr>
          <w:i/>
          <w:lang w:val="en-US"/>
        </w:rPr>
        <w:t>tissue_status</w:t>
      </w:r>
      <w:proofErr w:type="spellEnd"/>
      <w:r w:rsidRPr="00282A73">
        <w:rPr>
          <w:i/>
          <w:lang w:val="en-US"/>
        </w:rPr>
        <w:t xml:space="preserve"> </w:t>
      </w:r>
      <w:r w:rsidRPr="00282A73">
        <w:rPr>
          <w:lang w:val="en-US"/>
        </w:rPr>
        <w:t xml:space="preserve">and </w:t>
      </w:r>
      <w:r>
        <w:rPr>
          <w:i/>
          <w:lang w:val="en-US"/>
        </w:rPr>
        <w:t>manually_curated__</w:t>
      </w:r>
      <w:proofErr w:type="spellStart"/>
      <w:r w:rsidRPr="00282A73">
        <w:rPr>
          <w:i/>
          <w:lang w:val="en-US"/>
        </w:rPr>
        <w:t>tumor_tag</w:t>
      </w:r>
      <w:proofErr w:type="spellEnd"/>
      <w:r w:rsidRPr="00282A73">
        <w:rPr>
          <w:lang w:val="en-US"/>
        </w:rPr>
        <w:t>.</w:t>
      </w:r>
    </w:p>
    <w:p w14:paraId="41F26753" w14:textId="77777777" w:rsidR="00E61978" w:rsidRDefault="00E61978" w:rsidP="00E61978">
      <w:pPr>
        <w:jc w:val="both"/>
        <w:rPr>
          <w:lang w:val="en-US"/>
        </w:rPr>
      </w:pPr>
    </w:p>
    <w:p w14:paraId="0B72B931" w14:textId="77777777" w:rsidR="00E61978" w:rsidRPr="00F9697D" w:rsidRDefault="00E61978" w:rsidP="00E61978">
      <w:pPr>
        <w:keepNext/>
        <w:jc w:val="both"/>
        <w:rPr>
          <w:u w:val="single"/>
          <w:lang w:val="en-US"/>
        </w:rPr>
      </w:pPr>
      <w:r>
        <w:rPr>
          <w:u w:val="single"/>
          <w:lang w:val="en-US"/>
        </w:rPr>
        <w:t>Example 7</w:t>
      </w:r>
      <w:r w:rsidRPr="006C45BC">
        <w:rPr>
          <w:lang w:val="en-US"/>
        </w:rPr>
        <w:t>:</w:t>
      </w:r>
    </w:p>
    <w:p w14:paraId="4B373EB4" w14:textId="77777777" w:rsidR="00E61978" w:rsidRPr="004B0C27" w:rsidRDefault="00E61978" w:rsidP="00E61978">
      <w:pPr>
        <w:jc w:val="both"/>
        <w:rPr>
          <w:rFonts w:eastAsia="Times New Roman"/>
          <w:shd w:val="clear" w:color="auto" w:fill="FFFFFF"/>
          <w:lang w:val="en-US" w:eastAsia="en-GB"/>
        </w:rPr>
      </w:pPr>
      <w:r>
        <w:rPr>
          <w:rFonts w:eastAsia="Times New Roman"/>
          <w:shd w:val="clear" w:color="auto" w:fill="FFFFFF"/>
          <w:lang w:val="en-GB" w:eastAsia="en-GB"/>
        </w:rPr>
        <w:t>DS_out1</w:t>
      </w:r>
      <w:r w:rsidRPr="00F9697D">
        <w:rPr>
          <w:rFonts w:eastAsia="Times New Roman"/>
          <w:shd w:val="clear" w:color="auto" w:fill="FFFFFF"/>
          <w:lang w:val="en-GB" w:eastAsia="en-GB"/>
        </w:rPr>
        <w:t xml:space="preserve"> = </w:t>
      </w:r>
      <w:proofErr w:type="gramStart"/>
      <w:r w:rsidRPr="00F9697D">
        <w:rPr>
          <w:rFonts w:eastAsia="Times New Roman"/>
          <w:shd w:val="clear" w:color="auto" w:fill="FFFFFF"/>
          <w:lang w:val="en-GB" w:eastAsia="en-GB"/>
        </w:rPr>
        <w:t>PROJECT(</w:t>
      </w:r>
      <w:proofErr w:type="spellStart"/>
      <w:proofErr w:type="gramEnd"/>
      <w:r w:rsidRPr="00F9697D">
        <w:rPr>
          <w:rFonts w:eastAsia="Times New Roman"/>
          <w:shd w:val="clear" w:color="auto" w:fill="FFFFFF"/>
          <w:lang w:val="en-GB" w:eastAsia="en-GB"/>
        </w:rPr>
        <w:t>metadata_update</w:t>
      </w:r>
      <w:proofErr w:type="spellEnd"/>
      <w:r w:rsidRPr="00F9697D">
        <w:rPr>
          <w:rFonts w:eastAsia="Times New Roman"/>
          <w:shd w:val="clear" w:color="auto" w:fill="FFFFFF"/>
          <w:lang w:val="en-GB" w:eastAsia="en-GB"/>
        </w:rPr>
        <w:t xml:space="preserve">: age AS age + 10) </w:t>
      </w:r>
      <w:proofErr w:type="spellStart"/>
      <w:r>
        <w:rPr>
          <w:rFonts w:eastAsia="Times New Roman"/>
          <w:shd w:val="clear" w:color="auto" w:fill="FFFFFF"/>
          <w:lang w:val="en-GB" w:eastAsia="en-GB"/>
        </w:rPr>
        <w:t>DS_in</w:t>
      </w:r>
      <w:proofErr w:type="spellEnd"/>
      <w:r w:rsidRPr="00F9697D">
        <w:rPr>
          <w:rFonts w:eastAsia="Times New Roman"/>
          <w:shd w:val="clear" w:color="auto" w:fill="FFFFFF"/>
          <w:lang w:val="en-GB" w:eastAsia="en-GB"/>
        </w:rPr>
        <w:t>;</w:t>
      </w:r>
    </w:p>
    <w:p w14:paraId="216D582F" w14:textId="77777777" w:rsidR="00E61978" w:rsidRPr="00F9697D" w:rsidRDefault="00E61978" w:rsidP="00E61978">
      <w:pPr>
        <w:jc w:val="both"/>
        <w:rPr>
          <w:rFonts w:eastAsia="Times New Roman"/>
          <w:shd w:val="clear" w:color="auto" w:fill="FFFFFF"/>
          <w:lang w:val="en-GB" w:eastAsia="en-GB"/>
        </w:rPr>
      </w:pPr>
      <w:r>
        <w:rPr>
          <w:rFonts w:eastAsia="Times New Roman"/>
          <w:shd w:val="clear" w:color="auto" w:fill="FFFFFF"/>
          <w:lang w:val="en-GB" w:eastAsia="en-GB"/>
        </w:rPr>
        <w:t>DS_out2</w:t>
      </w:r>
      <w:r w:rsidRPr="00F9697D">
        <w:rPr>
          <w:rFonts w:eastAsia="Times New Roman"/>
          <w:shd w:val="clear" w:color="auto" w:fill="FFFFFF"/>
          <w:lang w:val="en-GB" w:eastAsia="en-GB"/>
        </w:rPr>
        <w:t xml:space="preserve"> = </w:t>
      </w:r>
      <w:proofErr w:type="gramStart"/>
      <w:r w:rsidRPr="00F9697D">
        <w:rPr>
          <w:rFonts w:eastAsia="Times New Roman"/>
          <w:shd w:val="clear" w:color="auto" w:fill="FFFFFF"/>
          <w:lang w:val="en-GB" w:eastAsia="en-GB"/>
        </w:rPr>
        <w:t>PROJECT(</w:t>
      </w:r>
      <w:proofErr w:type="spellStart"/>
      <w:proofErr w:type="gramEnd"/>
      <w:r w:rsidRPr="00F9697D">
        <w:rPr>
          <w:rFonts w:eastAsia="Times New Roman"/>
          <w:shd w:val="clear" w:color="auto" w:fill="FFFFFF"/>
          <w:lang w:val="en-GB" w:eastAsia="en-GB"/>
        </w:rPr>
        <w:t>metadata_update</w:t>
      </w:r>
      <w:proofErr w:type="spellEnd"/>
      <w:r w:rsidRPr="00F9697D">
        <w:rPr>
          <w:rFonts w:eastAsia="Times New Roman"/>
          <w:shd w:val="clear" w:color="auto" w:fill="FFFFFF"/>
          <w:lang w:val="en-GB" w:eastAsia="en-GB"/>
        </w:rPr>
        <w:t xml:space="preserve">: </w:t>
      </w:r>
      <w:proofErr w:type="spellStart"/>
      <w:r w:rsidRPr="00F9697D">
        <w:rPr>
          <w:rFonts w:eastAsia="Times New Roman"/>
          <w:shd w:val="clear" w:color="auto" w:fill="FFFFFF"/>
          <w:lang w:val="en-GB" w:eastAsia="en-GB"/>
        </w:rPr>
        <w:t>age_plus</w:t>
      </w:r>
      <w:proofErr w:type="spellEnd"/>
      <w:r w:rsidRPr="00F9697D">
        <w:rPr>
          <w:rFonts w:eastAsia="Times New Roman"/>
          <w:shd w:val="clear" w:color="auto" w:fill="FFFFFF"/>
          <w:lang w:val="en-GB" w:eastAsia="en-GB"/>
        </w:rPr>
        <w:t xml:space="preserve"> AS age + 100) </w:t>
      </w:r>
      <w:proofErr w:type="spellStart"/>
      <w:r>
        <w:rPr>
          <w:rFonts w:eastAsia="Times New Roman"/>
          <w:shd w:val="clear" w:color="auto" w:fill="FFFFFF"/>
          <w:lang w:val="en-GB" w:eastAsia="en-GB"/>
        </w:rPr>
        <w:t>DS_in</w:t>
      </w:r>
      <w:proofErr w:type="spellEnd"/>
      <w:r w:rsidRPr="00F9697D">
        <w:rPr>
          <w:rFonts w:eastAsia="Times New Roman"/>
          <w:shd w:val="clear" w:color="auto" w:fill="FFFFFF"/>
          <w:lang w:val="en-GB" w:eastAsia="en-GB"/>
        </w:rPr>
        <w:t>;</w:t>
      </w:r>
    </w:p>
    <w:p w14:paraId="7ADCBFEA" w14:textId="77777777" w:rsidR="00E61978" w:rsidRPr="00F9697D" w:rsidRDefault="00E61978" w:rsidP="00E61978">
      <w:pPr>
        <w:jc w:val="both"/>
        <w:rPr>
          <w:rFonts w:eastAsia="Times New Roman"/>
          <w:shd w:val="clear" w:color="auto" w:fill="FFFFFF"/>
          <w:lang w:val="en-GB" w:eastAsia="en-GB"/>
        </w:rPr>
      </w:pPr>
    </w:p>
    <w:p w14:paraId="01BB60BC" w14:textId="77777777" w:rsidR="00E61978" w:rsidRPr="00F9697D" w:rsidRDefault="00E61978" w:rsidP="00E61978">
      <w:pPr>
        <w:jc w:val="both"/>
        <w:rPr>
          <w:rFonts w:eastAsia="Times New Roman"/>
          <w:shd w:val="clear" w:color="auto" w:fill="FFFFFF"/>
          <w:lang w:val="en-GB" w:eastAsia="en-GB"/>
        </w:rPr>
      </w:pPr>
      <w:r w:rsidRPr="00F9697D">
        <w:rPr>
          <w:rFonts w:eastAsia="Times New Roman"/>
          <w:shd w:val="clear" w:color="auto" w:fill="FFFFFF"/>
          <w:lang w:val="en-GB" w:eastAsia="en-GB"/>
        </w:rPr>
        <w:t xml:space="preserve">The first statement produces an output dataset </w:t>
      </w:r>
      <w:r>
        <w:rPr>
          <w:rFonts w:eastAsia="Times New Roman"/>
          <w:shd w:val="clear" w:color="auto" w:fill="FFFFFF"/>
          <w:lang w:val="en-GB" w:eastAsia="en-GB"/>
        </w:rPr>
        <w:t xml:space="preserve">DS_out1 </w:t>
      </w:r>
      <w:r w:rsidRPr="00F9697D">
        <w:rPr>
          <w:rFonts w:eastAsia="Times New Roman"/>
          <w:shd w:val="clear" w:color="auto" w:fill="FFFFFF"/>
          <w:lang w:val="en-GB" w:eastAsia="en-GB"/>
        </w:rPr>
        <w:t>that contains the same samples as the input dataset</w:t>
      </w:r>
      <w:r>
        <w:rPr>
          <w:rFonts w:eastAsia="Times New Roman"/>
          <w:shd w:val="clear" w:color="auto" w:fill="FFFFFF"/>
          <w:lang w:val="en-GB" w:eastAsia="en-GB"/>
        </w:rPr>
        <w:t xml:space="preserve"> </w:t>
      </w:r>
      <w:proofErr w:type="spellStart"/>
      <w:r>
        <w:rPr>
          <w:rFonts w:eastAsia="Times New Roman"/>
          <w:shd w:val="clear" w:color="auto" w:fill="FFFFFF"/>
          <w:lang w:val="en-GB" w:eastAsia="en-GB"/>
        </w:rPr>
        <w:t>DS_in</w:t>
      </w:r>
      <w:proofErr w:type="spellEnd"/>
      <w:r w:rsidRPr="00F9697D">
        <w:rPr>
          <w:rFonts w:eastAsia="Times New Roman"/>
          <w:shd w:val="clear" w:color="auto" w:fill="FFFFFF"/>
          <w:lang w:val="en-GB" w:eastAsia="en-GB"/>
        </w:rPr>
        <w:t>. Each output sample contains the same region</w:t>
      </w:r>
      <w:r>
        <w:rPr>
          <w:rFonts w:eastAsia="Times New Roman"/>
          <w:shd w:val="clear" w:color="auto" w:fill="FFFFFF"/>
          <w:lang w:val="en-GB" w:eastAsia="en-GB"/>
        </w:rPr>
        <w:t xml:space="preserve"> attributes as the samples in </w:t>
      </w:r>
      <w:proofErr w:type="spellStart"/>
      <w:r>
        <w:rPr>
          <w:rFonts w:eastAsia="Times New Roman"/>
          <w:shd w:val="clear" w:color="auto" w:fill="FFFFFF"/>
          <w:lang w:val="en-GB" w:eastAsia="en-GB"/>
        </w:rPr>
        <w:t>DS_in</w:t>
      </w:r>
      <w:proofErr w:type="spellEnd"/>
      <w:r w:rsidRPr="00F9697D">
        <w:rPr>
          <w:rFonts w:eastAsia="Times New Roman"/>
          <w:shd w:val="clear" w:color="auto" w:fill="FFFFFF"/>
          <w:lang w:val="en-GB" w:eastAsia="en-GB"/>
        </w:rPr>
        <w:t>. As metadata attributes, each sample contains the same</w:t>
      </w:r>
      <w:r>
        <w:rPr>
          <w:rFonts w:eastAsia="Times New Roman"/>
          <w:shd w:val="clear" w:color="auto" w:fill="FFFFFF"/>
          <w:lang w:val="en-GB" w:eastAsia="en-GB"/>
        </w:rPr>
        <w:t xml:space="preserve"> ones as</w:t>
      </w:r>
      <w:r w:rsidRPr="00F9697D">
        <w:rPr>
          <w:rFonts w:eastAsia="Times New Roman"/>
          <w:shd w:val="clear" w:color="auto" w:fill="FFFFFF"/>
          <w:lang w:val="en-GB" w:eastAsia="en-GB"/>
        </w:rPr>
        <w:t xml:space="preserve"> </w:t>
      </w:r>
      <w:r>
        <w:rPr>
          <w:rFonts w:eastAsia="Times New Roman"/>
          <w:shd w:val="clear" w:color="auto" w:fill="FFFFFF"/>
          <w:lang w:val="en-GB" w:eastAsia="en-GB"/>
        </w:rPr>
        <w:t xml:space="preserve">in </w:t>
      </w:r>
      <w:proofErr w:type="spellStart"/>
      <w:r>
        <w:rPr>
          <w:rFonts w:eastAsia="Times New Roman"/>
          <w:shd w:val="clear" w:color="auto" w:fill="FFFFFF"/>
          <w:lang w:val="en-GB" w:eastAsia="en-GB"/>
        </w:rPr>
        <w:t>DS_in</w:t>
      </w:r>
      <w:proofErr w:type="spellEnd"/>
      <w:r w:rsidRPr="00F9697D">
        <w:rPr>
          <w:rFonts w:eastAsia="Times New Roman"/>
          <w:shd w:val="clear" w:color="auto" w:fill="FFFFFF"/>
          <w:lang w:val="en-GB" w:eastAsia="en-GB"/>
        </w:rPr>
        <w:t xml:space="preserve"> samples with the exception of the attribute </w:t>
      </w:r>
      <w:r w:rsidRPr="00F9697D">
        <w:rPr>
          <w:rFonts w:eastAsia="Times New Roman"/>
          <w:i/>
          <w:shd w:val="clear" w:color="auto" w:fill="FFFFFF"/>
          <w:lang w:val="en-GB" w:eastAsia="en-GB"/>
        </w:rPr>
        <w:t>age</w:t>
      </w:r>
      <w:r w:rsidRPr="00F9697D">
        <w:rPr>
          <w:rFonts w:eastAsia="Times New Roman"/>
          <w:shd w:val="clear" w:color="auto" w:fill="FFFFFF"/>
          <w:lang w:val="en-GB" w:eastAsia="en-GB"/>
        </w:rPr>
        <w:t>, which is incremented by 10.</w:t>
      </w:r>
    </w:p>
    <w:p w14:paraId="0C7AAEFE" w14:textId="77777777" w:rsidR="00E61978" w:rsidRDefault="00E61978" w:rsidP="00E61978">
      <w:pPr>
        <w:jc w:val="both"/>
        <w:rPr>
          <w:rFonts w:eastAsia="Times New Roman"/>
          <w:shd w:val="clear" w:color="auto" w:fill="FFFFFF"/>
          <w:lang w:val="en-GB" w:eastAsia="en-GB"/>
        </w:rPr>
      </w:pPr>
      <w:r w:rsidRPr="00F9697D">
        <w:rPr>
          <w:rFonts w:eastAsia="Times New Roman"/>
          <w:shd w:val="clear" w:color="auto" w:fill="FFFFFF"/>
          <w:lang w:val="en-GB" w:eastAsia="en-GB"/>
        </w:rPr>
        <w:t>The second statement has the same effect</w:t>
      </w:r>
      <w:r>
        <w:rPr>
          <w:rFonts w:eastAsia="Times New Roman"/>
          <w:shd w:val="clear" w:color="auto" w:fill="FFFFFF"/>
          <w:lang w:val="en-GB" w:eastAsia="en-GB"/>
        </w:rPr>
        <w:t>,</w:t>
      </w:r>
      <w:r w:rsidRPr="00F9697D">
        <w:rPr>
          <w:rFonts w:eastAsia="Times New Roman"/>
          <w:shd w:val="clear" w:color="auto" w:fill="FFFFFF"/>
          <w:lang w:val="en-GB" w:eastAsia="en-GB"/>
        </w:rPr>
        <w:t xml:space="preserve"> but instead of substituting the </w:t>
      </w:r>
      <w:r>
        <w:rPr>
          <w:rFonts w:eastAsia="Times New Roman"/>
          <w:shd w:val="clear" w:color="auto" w:fill="FFFFFF"/>
          <w:lang w:val="en-GB" w:eastAsia="en-GB"/>
        </w:rPr>
        <w:t xml:space="preserve">value of the </w:t>
      </w:r>
      <w:r w:rsidRPr="00F9697D">
        <w:rPr>
          <w:rFonts w:eastAsia="Times New Roman"/>
          <w:i/>
          <w:shd w:val="clear" w:color="auto" w:fill="FFFFFF"/>
          <w:lang w:val="en-GB" w:eastAsia="en-GB"/>
        </w:rPr>
        <w:t>age</w:t>
      </w:r>
      <w:r w:rsidRPr="00F9697D">
        <w:rPr>
          <w:rFonts w:eastAsia="Times New Roman"/>
          <w:shd w:val="clear" w:color="auto" w:fill="FFFFFF"/>
          <w:lang w:val="en-GB" w:eastAsia="en-GB"/>
        </w:rPr>
        <w:t xml:space="preserve"> attribute, it adds the </w:t>
      </w:r>
      <w:proofErr w:type="spellStart"/>
      <w:r w:rsidRPr="00F9697D">
        <w:rPr>
          <w:rFonts w:eastAsia="Times New Roman"/>
          <w:i/>
          <w:shd w:val="clear" w:color="auto" w:fill="FFFFFF"/>
          <w:lang w:val="en-GB" w:eastAsia="en-GB"/>
        </w:rPr>
        <w:t>age_plus</w:t>
      </w:r>
      <w:proofErr w:type="spellEnd"/>
      <w:r w:rsidRPr="00F9697D">
        <w:rPr>
          <w:rFonts w:eastAsia="Times New Roman"/>
          <w:shd w:val="clear" w:color="auto" w:fill="FFFFFF"/>
          <w:lang w:val="en-GB" w:eastAsia="en-GB"/>
        </w:rPr>
        <w:t xml:space="preserve"> attribute, which corresponds to the former </w:t>
      </w:r>
      <w:r w:rsidRPr="00FE1667">
        <w:rPr>
          <w:rFonts w:eastAsia="Times New Roman"/>
          <w:i/>
          <w:shd w:val="clear" w:color="auto" w:fill="FFFFFF"/>
          <w:lang w:val="en-GB" w:eastAsia="en-GB"/>
        </w:rPr>
        <w:t>age</w:t>
      </w:r>
      <w:r w:rsidRPr="00F9697D">
        <w:rPr>
          <w:rFonts w:eastAsia="Times New Roman"/>
          <w:shd w:val="clear" w:color="auto" w:fill="FFFFFF"/>
          <w:lang w:val="en-GB" w:eastAsia="en-GB"/>
        </w:rPr>
        <w:t xml:space="preserve"> </w:t>
      </w:r>
      <w:r>
        <w:rPr>
          <w:rFonts w:eastAsia="Times New Roman"/>
          <w:shd w:val="clear" w:color="auto" w:fill="FFFFFF"/>
          <w:lang w:val="en-GB" w:eastAsia="en-GB"/>
        </w:rPr>
        <w:t xml:space="preserve">attribute </w:t>
      </w:r>
      <w:r w:rsidRPr="00F9697D">
        <w:rPr>
          <w:rFonts w:eastAsia="Times New Roman"/>
          <w:shd w:val="clear" w:color="auto" w:fill="FFFFFF"/>
          <w:lang w:val="en-GB" w:eastAsia="en-GB"/>
        </w:rPr>
        <w:t>incremented by 100.</w:t>
      </w:r>
    </w:p>
    <w:p w14:paraId="5997FD92" w14:textId="77777777" w:rsidR="00E61978" w:rsidRDefault="00E61978" w:rsidP="00E61978">
      <w:pPr>
        <w:jc w:val="both"/>
        <w:rPr>
          <w:rFonts w:eastAsia="Times New Roman"/>
          <w:shd w:val="clear" w:color="auto" w:fill="FFFFFF"/>
          <w:lang w:val="en-GB" w:eastAsia="en-GB"/>
        </w:rPr>
      </w:pPr>
    </w:p>
    <w:p w14:paraId="36E7BCD2" w14:textId="77777777" w:rsidR="00E61978" w:rsidRPr="008C012B" w:rsidRDefault="00E61978" w:rsidP="00E61978">
      <w:pPr>
        <w:jc w:val="both"/>
        <w:rPr>
          <w:u w:val="single"/>
          <w:lang w:val="en-US"/>
        </w:rPr>
      </w:pPr>
      <w:r w:rsidRPr="008C012B">
        <w:rPr>
          <w:u w:val="single"/>
          <w:lang w:val="en-US"/>
        </w:rPr>
        <w:t>Example 8</w:t>
      </w:r>
      <w:r w:rsidRPr="008C012B">
        <w:rPr>
          <w:lang w:val="en-US"/>
        </w:rPr>
        <w:t>:</w:t>
      </w:r>
    </w:p>
    <w:p w14:paraId="73439954" w14:textId="77777777" w:rsidR="00E61978" w:rsidRDefault="00E61978" w:rsidP="00E61978">
      <w:pPr>
        <w:ind w:left="3686" w:hanging="3686"/>
        <w:rPr>
          <w:rFonts w:eastAsia="Times New Roman"/>
          <w:color w:val="222222"/>
          <w:shd w:val="clear" w:color="auto" w:fill="FFFFFF"/>
          <w:lang w:val="en-GB" w:eastAsia="en-GB"/>
        </w:rPr>
      </w:pPr>
      <w:proofErr w:type="spellStart"/>
      <w:r w:rsidRPr="00282A73">
        <w:rPr>
          <w:lang w:val="en-US"/>
        </w:rPr>
        <w:t>DS_out</w:t>
      </w:r>
      <w:proofErr w:type="spellEnd"/>
      <w:r w:rsidRPr="00282A73">
        <w:rPr>
          <w:lang w:val="en-US"/>
        </w:rPr>
        <w:t xml:space="preserve"> </w:t>
      </w:r>
      <w:r w:rsidRPr="00AD7BC7">
        <w:rPr>
          <w:rFonts w:eastAsia="Times New Roman"/>
          <w:color w:val="222222"/>
          <w:shd w:val="clear" w:color="auto" w:fill="FFFFFF"/>
          <w:lang w:val="en-GB" w:eastAsia="en-GB"/>
        </w:rPr>
        <w:t xml:space="preserve">= </w:t>
      </w:r>
      <w:proofErr w:type="gramStart"/>
      <w:r w:rsidRPr="00AD7BC7">
        <w:rPr>
          <w:rFonts w:eastAsia="Times New Roman"/>
          <w:color w:val="222222"/>
          <w:shd w:val="clear" w:color="auto" w:fill="FFFFFF"/>
          <w:lang w:val="en-GB" w:eastAsia="en-GB"/>
        </w:rPr>
        <w:t>PROJECT(</w:t>
      </w:r>
      <w:proofErr w:type="spellStart"/>
      <w:proofErr w:type="gramEnd"/>
      <w:r w:rsidRPr="00AD7BC7">
        <w:rPr>
          <w:rFonts w:eastAsia="Times New Roman"/>
          <w:color w:val="222222"/>
          <w:shd w:val="clear" w:color="auto" w:fill="FFFFFF"/>
          <w:lang w:val="en-GB" w:eastAsia="en-GB"/>
        </w:rPr>
        <w:t>region_update</w:t>
      </w:r>
      <w:proofErr w:type="spellEnd"/>
      <w:r w:rsidRPr="00AD7BC7">
        <w:rPr>
          <w:rFonts w:eastAsia="Times New Roman"/>
          <w:color w:val="222222"/>
          <w:shd w:val="clear" w:color="auto" w:fill="FFFFFF"/>
          <w:lang w:val="en-GB" w:eastAsia="en-GB"/>
        </w:rPr>
        <w:t xml:space="preserve">: </w:t>
      </w:r>
      <w:proofErr w:type="spellStart"/>
      <w:r w:rsidRPr="00AD7BC7">
        <w:rPr>
          <w:rFonts w:eastAsia="Times New Roman"/>
          <w:color w:val="222222"/>
          <w:shd w:val="clear" w:color="auto" w:fill="FFFFFF"/>
          <w:lang w:val="en-GB" w:eastAsia="en-GB"/>
        </w:rPr>
        <w:t>qvalue</w:t>
      </w:r>
      <w:proofErr w:type="spellEnd"/>
      <w:r w:rsidRPr="00AD7BC7">
        <w:rPr>
          <w:rFonts w:eastAsia="Times New Roman"/>
          <w:color w:val="222222"/>
          <w:shd w:val="clear" w:color="auto" w:fill="FFFFFF"/>
          <w:lang w:val="en-GB" w:eastAsia="en-GB"/>
        </w:rPr>
        <w:t xml:space="preserve"> AS NULL(DOUBLE), </w:t>
      </w:r>
    </w:p>
    <w:p w14:paraId="035E31F1" w14:textId="77777777" w:rsidR="00E61978" w:rsidRDefault="00E61978" w:rsidP="00E61978">
      <w:pPr>
        <w:ind w:left="3686" w:hanging="806"/>
        <w:rPr>
          <w:rFonts w:eastAsia="Times New Roman"/>
          <w:color w:val="222222"/>
          <w:lang w:val="en-GB" w:eastAsia="en-GB"/>
        </w:rPr>
      </w:pPr>
      <w:r w:rsidRPr="00AD7BC7">
        <w:rPr>
          <w:rFonts w:eastAsia="Times New Roman"/>
          <w:color w:val="222222"/>
          <w:shd w:val="clear" w:color="auto" w:fill="FFFFFF"/>
          <w:lang w:val="en-GB" w:eastAsia="en-GB"/>
        </w:rPr>
        <w:t>peak AS NULL(INTEGER)</w:t>
      </w:r>
      <w:r w:rsidRPr="00F06CB6">
        <w:rPr>
          <w:rFonts w:eastAsia="Times New Roman"/>
          <w:color w:val="222222"/>
          <w:shd w:val="clear" w:color="auto" w:fill="FFFFFF"/>
          <w:lang w:val="en-GB" w:eastAsia="en-GB"/>
        </w:rPr>
        <w:t xml:space="preserve">, </w:t>
      </w:r>
      <w:r w:rsidRPr="00AD7BC7">
        <w:rPr>
          <w:rFonts w:eastAsia="Times New Roman"/>
          <w:color w:val="222222"/>
          <w:shd w:val="clear" w:color="auto" w:fill="FFFFFF"/>
          <w:lang w:val="en-GB" w:eastAsia="en-GB"/>
        </w:rPr>
        <w:t xml:space="preserve">other AS NULL(DOUBLE)) </w:t>
      </w:r>
      <w:proofErr w:type="spellStart"/>
      <w:r>
        <w:rPr>
          <w:rFonts w:eastAsia="Times New Roman"/>
          <w:shd w:val="clear" w:color="auto" w:fill="FFFFFF"/>
          <w:lang w:val="en-GB" w:eastAsia="en-GB"/>
        </w:rPr>
        <w:t>DS_in</w:t>
      </w:r>
      <w:proofErr w:type="spellEnd"/>
      <w:r w:rsidRPr="00AD7BC7">
        <w:rPr>
          <w:rFonts w:eastAsia="Times New Roman"/>
          <w:color w:val="222222"/>
          <w:shd w:val="clear" w:color="auto" w:fill="FFFFFF"/>
          <w:lang w:val="en-GB" w:eastAsia="en-GB"/>
        </w:rPr>
        <w:t>;</w:t>
      </w:r>
    </w:p>
    <w:p w14:paraId="4FAE98EE" w14:textId="77777777" w:rsidR="00E61978" w:rsidRPr="00AD7BC7" w:rsidRDefault="00E61978" w:rsidP="00E61978">
      <w:pPr>
        <w:rPr>
          <w:rFonts w:ascii="Times New Roman" w:eastAsia="Times New Roman" w:hAnsi="Times New Roman" w:cs="Times New Roman"/>
          <w:color w:val="auto"/>
          <w:lang w:val="en-GB" w:eastAsia="en-GB"/>
        </w:rPr>
      </w:pPr>
      <w:r w:rsidRPr="00AD7BC7">
        <w:rPr>
          <w:rFonts w:eastAsia="Times New Roman"/>
          <w:color w:val="222222"/>
          <w:lang w:val="en-GB" w:eastAsia="en-GB"/>
        </w:rPr>
        <w:br/>
      </w:r>
      <w:r w:rsidRPr="00AD7BC7">
        <w:rPr>
          <w:rFonts w:eastAsia="Times New Roman"/>
          <w:color w:val="222222"/>
          <w:shd w:val="clear" w:color="auto" w:fill="FFFFFF"/>
          <w:lang w:val="en-GB" w:eastAsia="en-GB"/>
        </w:rPr>
        <w:t xml:space="preserve">This example shows how to write a correct PROJECT statement which adds to all samples of the input dataset </w:t>
      </w:r>
      <w:proofErr w:type="spellStart"/>
      <w:r>
        <w:rPr>
          <w:rFonts w:eastAsia="Times New Roman"/>
          <w:shd w:val="clear" w:color="auto" w:fill="FFFFFF"/>
          <w:lang w:val="en-GB" w:eastAsia="en-GB"/>
        </w:rPr>
        <w:t>DS_in</w:t>
      </w:r>
      <w:proofErr w:type="spellEnd"/>
      <w:r w:rsidRPr="00AD7BC7">
        <w:rPr>
          <w:rFonts w:eastAsia="Times New Roman"/>
          <w:color w:val="222222"/>
          <w:shd w:val="clear" w:color="auto" w:fill="FFFFFF"/>
          <w:lang w:val="en-GB" w:eastAsia="en-GB"/>
        </w:rPr>
        <w:t xml:space="preserve"> the region attributes </w:t>
      </w:r>
      <w:proofErr w:type="spellStart"/>
      <w:r w:rsidRPr="00396013">
        <w:rPr>
          <w:rFonts w:eastAsia="Times New Roman"/>
          <w:i/>
          <w:color w:val="222222"/>
          <w:shd w:val="clear" w:color="auto" w:fill="FFFFFF"/>
          <w:lang w:val="en-GB" w:eastAsia="en-GB"/>
        </w:rPr>
        <w:t>qvalue</w:t>
      </w:r>
      <w:proofErr w:type="spellEnd"/>
      <w:r w:rsidRPr="00AD7BC7">
        <w:rPr>
          <w:rFonts w:eastAsia="Times New Roman"/>
          <w:color w:val="222222"/>
          <w:shd w:val="clear" w:color="auto" w:fill="FFFFFF"/>
          <w:lang w:val="en-GB" w:eastAsia="en-GB"/>
        </w:rPr>
        <w:t xml:space="preserve">, </w:t>
      </w:r>
      <w:r w:rsidRPr="00396013">
        <w:rPr>
          <w:rFonts w:eastAsia="Times New Roman"/>
          <w:i/>
          <w:color w:val="222222"/>
          <w:shd w:val="clear" w:color="auto" w:fill="FFFFFF"/>
          <w:lang w:val="en-GB" w:eastAsia="en-GB"/>
        </w:rPr>
        <w:t>peak</w:t>
      </w:r>
      <w:r w:rsidRPr="00AD7BC7">
        <w:rPr>
          <w:rFonts w:eastAsia="Times New Roman"/>
          <w:color w:val="222222"/>
          <w:shd w:val="clear" w:color="auto" w:fill="FFFFFF"/>
          <w:lang w:val="en-GB" w:eastAsia="en-GB"/>
        </w:rPr>
        <w:t xml:space="preserve"> and </w:t>
      </w:r>
      <w:r w:rsidRPr="00396013">
        <w:rPr>
          <w:rFonts w:eastAsia="Times New Roman"/>
          <w:i/>
          <w:color w:val="222222"/>
          <w:shd w:val="clear" w:color="auto" w:fill="FFFFFF"/>
          <w:lang w:val="en-GB" w:eastAsia="en-GB"/>
        </w:rPr>
        <w:t>other</w:t>
      </w:r>
      <w:r w:rsidRPr="00AD7BC7">
        <w:rPr>
          <w:rFonts w:eastAsia="Times New Roman"/>
          <w:color w:val="222222"/>
          <w:shd w:val="clear" w:color="auto" w:fill="FFFFFF"/>
          <w:lang w:val="en-GB" w:eastAsia="en-GB"/>
        </w:rPr>
        <w:t xml:space="preserve"> of the specified type. Those of these attributes that do not exist in the input dataset are added to the schema of the </w:t>
      </w:r>
      <w:proofErr w:type="spellStart"/>
      <w:r w:rsidRPr="00282A73">
        <w:rPr>
          <w:lang w:val="en-US"/>
        </w:rPr>
        <w:t>DS_out</w:t>
      </w:r>
      <w:proofErr w:type="spellEnd"/>
      <w:r w:rsidRPr="00282A73">
        <w:rPr>
          <w:lang w:val="en-US"/>
        </w:rPr>
        <w:t xml:space="preserve"> </w:t>
      </w:r>
      <w:r w:rsidRPr="00AD7BC7">
        <w:rPr>
          <w:rFonts w:eastAsia="Times New Roman"/>
          <w:color w:val="222222"/>
          <w:shd w:val="clear" w:color="auto" w:fill="FFFFFF"/>
          <w:lang w:val="en-GB" w:eastAsia="en-GB"/>
        </w:rPr>
        <w:t xml:space="preserve">dataset and initialized with a NULL value in all regions of all samples of the RES dataset; those of these attributes that already exist in the input dataset are set to the specified type (in case changing the original one) and their values are set to NULL in all regions of all samples of the </w:t>
      </w:r>
      <w:proofErr w:type="spellStart"/>
      <w:r w:rsidRPr="00282A73">
        <w:rPr>
          <w:lang w:val="en-US"/>
        </w:rPr>
        <w:t>DS_out</w:t>
      </w:r>
      <w:proofErr w:type="spellEnd"/>
      <w:r w:rsidRPr="00282A73">
        <w:rPr>
          <w:lang w:val="en-US"/>
        </w:rPr>
        <w:t xml:space="preserve"> </w:t>
      </w:r>
      <w:r w:rsidRPr="00AD7BC7">
        <w:rPr>
          <w:rFonts w:eastAsia="Times New Roman"/>
          <w:color w:val="222222"/>
          <w:shd w:val="clear" w:color="auto" w:fill="FFFFFF"/>
          <w:lang w:val="en-GB" w:eastAsia="en-GB"/>
        </w:rPr>
        <w:t>dataset.</w:t>
      </w:r>
    </w:p>
    <w:p w14:paraId="782DCD02" w14:textId="77777777" w:rsidR="00E61978" w:rsidRDefault="00E61978" w:rsidP="00E61978">
      <w:pPr>
        <w:jc w:val="both"/>
        <w:rPr>
          <w:rFonts w:eastAsia="Times New Roman"/>
          <w:shd w:val="clear" w:color="auto" w:fill="FFFFFF"/>
          <w:lang w:val="en-GB" w:eastAsia="en-GB"/>
        </w:rPr>
      </w:pPr>
    </w:p>
    <w:p w14:paraId="101EAACF" w14:textId="77777777" w:rsidR="00E61978" w:rsidRPr="00094667" w:rsidRDefault="00E61978" w:rsidP="00E61978">
      <w:pPr>
        <w:keepNext/>
        <w:jc w:val="both"/>
        <w:rPr>
          <w:u w:val="single"/>
          <w:lang w:val="en-US"/>
        </w:rPr>
      </w:pPr>
      <w:r w:rsidRPr="00094667">
        <w:rPr>
          <w:u w:val="single"/>
          <w:lang w:val="en-US"/>
        </w:rPr>
        <w:lastRenderedPageBreak/>
        <w:t>Example 9</w:t>
      </w:r>
      <w:r w:rsidRPr="00094667">
        <w:rPr>
          <w:lang w:val="en-US"/>
        </w:rPr>
        <w:t>:</w:t>
      </w:r>
    </w:p>
    <w:p w14:paraId="038B7C07" w14:textId="77777777" w:rsidR="00E61978" w:rsidRDefault="00E61978" w:rsidP="00E61978">
      <w:pPr>
        <w:keepNext/>
        <w:jc w:val="both"/>
        <w:rPr>
          <w:rFonts w:eastAsia="Times New Roman"/>
          <w:shd w:val="clear" w:color="auto" w:fill="FFFFFF"/>
          <w:lang w:val="en-GB" w:eastAsia="en-GB"/>
        </w:rPr>
      </w:pPr>
      <w:proofErr w:type="spellStart"/>
      <w:r w:rsidRPr="00094667">
        <w:rPr>
          <w:rFonts w:eastAsia="Times New Roman"/>
          <w:shd w:val="clear" w:color="auto" w:fill="FFFFFF"/>
          <w:lang w:val="en-GB" w:eastAsia="en-GB"/>
        </w:rPr>
        <w:t>DS_out</w:t>
      </w:r>
      <w:proofErr w:type="spellEnd"/>
      <w:r w:rsidRPr="00094667">
        <w:rPr>
          <w:rFonts w:eastAsia="Times New Roman"/>
          <w:shd w:val="clear" w:color="auto" w:fill="FFFFFF"/>
          <w:lang w:val="en-GB" w:eastAsia="en-GB"/>
        </w:rPr>
        <w:t xml:space="preserve"> = </w:t>
      </w:r>
      <w:proofErr w:type="gramStart"/>
      <w:r w:rsidRPr="00094667">
        <w:rPr>
          <w:rFonts w:eastAsia="Times New Roman"/>
          <w:shd w:val="clear" w:color="auto" w:fill="FFFFFF"/>
          <w:lang w:val="en-GB" w:eastAsia="en-GB"/>
        </w:rPr>
        <w:t>PROJECT(</w:t>
      </w:r>
      <w:proofErr w:type="spellStart"/>
      <w:proofErr w:type="gramEnd"/>
      <w:r>
        <w:rPr>
          <w:rFonts w:eastAsia="Times New Roman"/>
          <w:shd w:val="clear" w:color="auto" w:fill="FFFFFF"/>
          <w:lang w:val="en-GB" w:eastAsia="en-GB"/>
        </w:rPr>
        <w:t>region_update</w:t>
      </w:r>
      <w:proofErr w:type="spellEnd"/>
      <w:r>
        <w:rPr>
          <w:rFonts w:eastAsia="Times New Roman"/>
          <w:shd w:val="clear" w:color="auto" w:fill="FFFFFF"/>
          <w:lang w:val="en-GB" w:eastAsia="en-GB"/>
        </w:rPr>
        <w:t xml:space="preserve">: </w:t>
      </w:r>
      <w:proofErr w:type="spellStart"/>
      <w:r>
        <w:rPr>
          <w:rFonts w:eastAsia="Times New Roman"/>
          <w:shd w:val="clear" w:color="auto" w:fill="FFFFFF"/>
          <w:lang w:val="en-GB" w:eastAsia="en-GB"/>
        </w:rPr>
        <w:t>signalSq</w:t>
      </w:r>
      <w:proofErr w:type="spellEnd"/>
      <w:r w:rsidRPr="00094667">
        <w:rPr>
          <w:rFonts w:eastAsia="Times New Roman"/>
          <w:shd w:val="clear" w:color="auto" w:fill="FFFFFF"/>
          <w:lang w:val="en-GB" w:eastAsia="en-GB"/>
        </w:rPr>
        <w:t xml:space="preserve"> AS SQRT(</w:t>
      </w:r>
      <w:r>
        <w:rPr>
          <w:rFonts w:eastAsia="Times New Roman"/>
          <w:shd w:val="clear" w:color="auto" w:fill="FFFFFF"/>
          <w:lang w:val="en-GB" w:eastAsia="en-GB"/>
        </w:rPr>
        <w:t>signal</w:t>
      </w:r>
      <w:r w:rsidRPr="00094667">
        <w:rPr>
          <w:rFonts w:eastAsia="Times New Roman"/>
          <w:shd w:val="clear" w:color="auto" w:fill="FFFFFF"/>
          <w:lang w:val="en-GB" w:eastAsia="en-GB"/>
        </w:rPr>
        <w:t xml:space="preserve">); </w:t>
      </w:r>
    </w:p>
    <w:p w14:paraId="1921CE32" w14:textId="77777777" w:rsidR="00E61978" w:rsidRPr="00094667" w:rsidRDefault="00E61978" w:rsidP="00E61978">
      <w:pPr>
        <w:keepNext/>
        <w:ind w:left="1440" w:firstLine="720"/>
        <w:jc w:val="both"/>
        <w:rPr>
          <w:rFonts w:eastAsia="Times New Roman"/>
          <w:shd w:val="clear" w:color="auto" w:fill="FFFFFF"/>
          <w:lang w:val="en-US" w:eastAsia="en-GB"/>
        </w:rPr>
      </w:pPr>
      <w:r>
        <w:rPr>
          <w:rFonts w:eastAsia="Times New Roman"/>
          <w:shd w:val="clear" w:color="auto" w:fill="FFFFFF"/>
          <w:lang w:val="en-GB" w:eastAsia="en-GB"/>
        </w:rPr>
        <w:t xml:space="preserve">  </w:t>
      </w:r>
      <w:proofErr w:type="spellStart"/>
      <w:r w:rsidRPr="00094667">
        <w:rPr>
          <w:rFonts w:eastAsia="Times New Roman"/>
          <w:shd w:val="clear" w:color="auto" w:fill="FFFFFF"/>
          <w:lang w:val="en-GB" w:eastAsia="en-GB"/>
        </w:rPr>
        <w:t>metadata_update</w:t>
      </w:r>
      <w:proofErr w:type="spellEnd"/>
      <w:r w:rsidRPr="00094667">
        <w:rPr>
          <w:rFonts w:eastAsia="Times New Roman"/>
          <w:shd w:val="clear" w:color="auto" w:fill="FFFFFF"/>
          <w:lang w:val="en-GB" w:eastAsia="en-GB"/>
        </w:rPr>
        <w:t xml:space="preserve">: </w:t>
      </w:r>
      <w:proofErr w:type="spellStart"/>
      <w:r>
        <w:rPr>
          <w:rFonts w:eastAsia="Times New Roman"/>
          <w:shd w:val="clear" w:color="auto" w:fill="FFFFFF"/>
          <w:lang w:val="en-GB" w:eastAsia="en-GB"/>
        </w:rPr>
        <w:t>concSq</w:t>
      </w:r>
      <w:proofErr w:type="spellEnd"/>
      <w:r>
        <w:rPr>
          <w:rFonts w:eastAsia="Times New Roman"/>
          <w:shd w:val="clear" w:color="auto" w:fill="FFFFFF"/>
          <w:lang w:val="en-GB" w:eastAsia="en-GB"/>
        </w:rPr>
        <w:t xml:space="preserve"> </w:t>
      </w:r>
      <w:r w:rsidRPr="00094667">
        <w:rPr>
          <w:rFonts w:eastAsia="Times New Roman"/>
          <w:shd w:val="clear" w:color="auto" w:fill="FFFFFF"/>
          <w:lang w:val="en-GB" w:eastAsia="en-GB"/>
        </w:rPr>
        <w:t xml:space="preserve">AS </w:t>
      </w:r>
      <w:proofErr w:type="gramStart"/>
      <w:r w:rsidRPr="00094667">
        <w:rPr>
          <w:rFonts w:eastAsia="Times New Roman"/>
          <w:shd w:val="clear" w:color="auto" w:fill="FFFFFF"/>
          <w:lang w:val="en-GB" w:eastAsia="en-GB"/>
        </w:rPr>
        <w:t>SQRT(</w:t>
      </w:r>
      <w:proofErr w:type="gramEnd"/>
      <w:r>
        <w:rPr>
          <w:rFonts w:eastAsia="Times New Roman"/>
          <w:shd w:val="clear" w:color="auto" w:fill="FFFFFF"/>
          <w:lang w:val="en-GB" w:eastAsia="en-GB"/>
        </w:rPr>
        <w:t>concentration</w:t>
      </w:r>
      <w:r w:rsidRPr="00094667">
        <w:rPr>
          <w:rFonts w:eastAsia="Times New Roman"/>
          <w:shd w:val="clear" w:color="auto" w:fill="FFFFFF"/>
          <w:lang w:val="en-GB" w:eastAsia="en-GB"/>
        </w:rPr>
        <w:t>)</w:t>
      </w:r>
      <w:r>
        <w:rPr>
          <w:rFonts w:eastAsia="Times New Roman"/>
          <w:shd w:val="clear" w:color="auto" w:fill="FFFFFF"/>
          <w:lang w:val="en-GB" w:eastAsia="en-GB"/>
        </w:rPr>
        <w:t>)</w:t>
      </w:r>
      <w:r w:rsidRPr="00094667">
        <w:rPr>
          <w:rFonts w:eastAsia="Times New Roman"/>
          <w:shd w:val="clear" w:color="auto" w:fill="FFFFFF"/>
          <w:lang w:val="en-GB" w:eastAsia="en-GB"/>
        </w:rPr>
        <w:t xml:space="preserve"> </w:t>
      </w:r>
      <w:proofErr w:type="spellStart"/>
      <w:r w:rsidRPr="00094667">
        <w:rPr>
          <w:rFonts w:eastAsia="Times New Roman"/>
          <w:shd w:val="clear" w:color="auto" w:fill="FFFFFF"/>
          <w:lang w:val="en-GB" w:eastAsia="en-GB"/>
        </w:rPr>
        <w:t>DS_in</w:t>
      </w:r>
      <w:proofErr w:type="spellEnd"/>
      <w:r w:rsidRPr="00094667">
        <w:rPr>
          <w:rFonts w:eastAsia="Times New Roman"/>
          <w:shd w:val="clear" w:color="auto" w:fill="FFFFFF"/>
          <w:lang w:val="en-GB" w:eastAsia="en-GB"/>
        </w:rPr>
        <w:t>;</w:t>
      </w:r>
    </w:p>
    <w:p w14:paraId="40F009BD" w14:textId="77777777" w:rsidR="00E61978" w:rsidRPr="00094667" w:rsidRDefault="00E61978" w:rsidP="00E61978">
      <w:pPr>
        <w:jc w:val="both"/>
        <w:rPr>
          <w:rFonts w:eastAsia="Times New Roman"/>
          <w:shd w:val="clear" w:color="auto" w:fill="FFFFFF"/>
          <w:lang w:val="en-GB" w:eastAsia="en-GB"/>
        </w:rPr>
      </w:pPr>
    </w:p>
    <w:p w14:paraId="53B26CA1" w14:textId="77777777" w:rsidR="00E61978" w:rsidRPr="00CC68CD" w:rsidRDefault="00E61978" w:rsidP="00E61978">
      <w:pPr>
        <w:jc w:val="both"/>
        <w:rPr>
          <w:lang w:val="en-US"/>
        </w:rPr>
      </w:pPr>
      <w:r>
        <w:rPr>
          <w:rFonts w:eastAsia="Times New Roman"/>
          <w:shd w:val="clear" w:color="auto" w:fill="FFFFFF"/>
          <w:lang w:val="en-GB" w:eastAsia="en-GB"/>
        </w:rPr>
        <w:t xml:space="preserve">This statement allows to build an output dataset </w:t>
      </w:r>
      <w:proofErr w:type="spellStart"/>
      <w:r>
        <w:rPr>
          <w:rFonts w:eastAsia="Times New Roman"/>
          <w:shd w:val="clear" w:color="auto" w:fill="FFFFFF"/>
          <w:lang w:val="en-GB" w:eastAsia="en-GB"/>
        </w:rPr>
        <w:t>DS_out</w:t>
      </w:r>
      <w:proofErr w:type="spellEnd"/>
      <w:r>
        <w:rPr>
          <w:rFonts w:eastAsia="Times New Roman"/>
          <w:shd w:val="clear" w:color="auto" w:fill="FFFFFF"/>
          <w:lang w:val="en-GB" w:eastAsia="en-GB"/>
        </w:rPr>
        <w:t xml:space="preserve"> such that all the samples from the input dataset </w:t>
      </w:r>
      <w:proofErr w:type="spellStart"/>
      <w:r>
        <w:rPr>
          <w:rFonts w:eastAsia="Times New Roman"/>
          <w:shd w:val="clear" w:color="auto" w:fill="FFFFFF"/>
          <w:lang w:val="en-GB" w:eastAsia="en-GB"/>
        </w:rPr>
        <w:t>DS_in</w:t>
      </w:r>
      <w:proofErr w:type="spellEnd"/>
      <w:r>
        <w:rPr>
          <w:rFonts w:eastAsia="Times New Roman"/>
          <w:shd w:val="clear" w:color="auto" w:fill="FFFFFF"/>
          <w:lang w:val="en-GB" w:eastAsia="en-GB"/>
        </w:rPr>
        <w:t xml:space="preserve"> are conserved, as well as their region attributes (and their values) and their metadata attributes (and their values). The new region attribute </w:t>
      </w:r>
      <w:proofErr w:type="spellStart"/>
      <w:r>
        <w:rPr>
          <w:rFonts w:eastAsia="Times New Roman"/>
          <w:i/>
          <w:shd w:val="clear" w:color="auto" w:fill="FFFFFF"/>
          <w:lang w:val="en-GB" w:eastAsia="en-GB"/>
        </w:rPr>
        <w:t>signalSq</w:t>
      </w:r>
      <w:proofErr w:type="spellEnd"/>
      <w:r>
        <w:rPr>
          <w:rFonts w:eastAsia="Times New Roman"/>
          <w:i/>
          <w:shd w:val="clear" w:color="auto" w:fill="FFFFFF"/>
          <w:lang w:val="en-GB" w:eastAsia="en-GB"/>
        </w:rPr>
        <w:t xml:space="preserve"> </w:t>
      </w:r>
      <w:r>
        <w:rPr>
          <w:rFonts w:eastAsia="Times New Roman"/>
          <w:shd w:val="clear" w:color="auto" w:fill="FFFFFF"/>
          <w:lang w:val="en-GB" w:eastAsia="en-GB"/>
        </w:rPr>
        <w:t xml:space="preserve">is added to the output schema and to all the output samples with value correspondent to the mathematical squared root of the pre-existing region attribute </w:t>
      </w:r>
      <w:r>
        <w:rPr>
          <w:rFonts w:eastAsia="Times New Roman"/>
          <w:i/>
          <w:shd w:val="clear" w:color="auto" w:fill="FFFFFF"/>
          <w:lang w:val="en-GB" w:eastAsia="en-GB"/>
        </w:rPr>
        <w:t>signal</w:t>
      </w:r>
      <w:r>
        <w:rPr>
          <w:rFonts w:eastAsia="Times New Roman"/>
          <w:shd w:val="clear" w:color="auto" w:fill="FFFFFF"/>
          <w:lang w:val="en-GB" w:eastAsia="en-GB"/>
        </w:rPr>
        <w:t xml:space="preserve">. In addition, the new metadata attribute </w:t>
      </w:r>
      <w:proofErr w:type="spellStart"/>
      <w:r>
        <w:rPr>
          <w:rFonts w:eastAsia="Times New Roman"/>
          <w:i/>
          <w:shd w:val="clear" w:color="auto" w:fill="FFFFFF"/>
          <w:lang w:val="en-GB" w:eastAsia="en-GB"/>
        </w:rPr>
        <w:t>concSq</w:t>
      </w:r>
      <w:proofErr w:type="spellEnd"/>
      <w:r>
        <w:rPr>
          <w:rFonts w:eastAsia="Times New Roman"/>
          <w:shd w:val="clear" w:color="auto" w:fill="FFFFFF"/>
          <w:lang w:val="en-GB" w:eastAsia="en-GB"/>
        </w:rPr>
        <w:t xml:space="preserve"> is added to all output samples with value correspondent to the mathematical squared root of the pre-existing metadata attribute </w:t>
      </w:r>
      <w:r>
        <w:rPr>
          <w:rFonts w:eastAsia="Times New Roman"/>
          <w:i/>
          <w:shd w:val="clear" w:color="auto" w:fill="FFFFFF"/>
          <w:lang w:val="en-GB" w:eastAsia="en-GB"/>
        </w:rPr>
        <w:t>concentration</w:t>
      </w:r>
      <w:r>
        <w:rPr>
          <w:rFonts w:eastAsia="Times New Roman"/>
          <w:shd w:val="clear" w:color="auto" w:fill="FFFFFF"/>
          <w:lang w:val="en-GB" w:eastAsia="en-GB"/>
        </w:rPr>
        <w:t>.</w:t>
      </w:r>
    </w:p>
    <w:p w14:paraId="7EFE3593" w14:textId="77777777" w:rsidR="00E61978" w:rsidRDefault="00E61978" w:rsidP="00E61978">
      <w:pPr>
        <w:jc w:val="both"/>
        <w:rPr>
          <w:rFonts w:eastAsia="Times New Roman"/>
          <w:shd w:val="clear" w:color="auto" w:fill="FFFFFF"/>
          <w:lang w:val="en-GB" w:eastAsia="en-GB"/>
        </w:rPr>
      </w:pPr>
    </w:p>
    <w:p w14:paraId="795A477A" w14:textId="77777777" w:rsidR="00E61978" w:rsidRPr="008C012B" w:rsidRDefault="00E61978" w:rsidP="00E61978">
      <w:pPr>
        <w:keepNext/>
        <w:jc w:val="both"/>
        <w:rPr>
          <w:u w:val="single"/>
          <w:lang w:val="en-US"/>
        </w:rPr>
      </w:pPr>
      <w:r w:rsidRPr="008C012B">
        <w:rPr>
          <w:u w:val="single"/>
          <w:lang w:val="en-US"/>
        </w:rPr>
        <w:t xml:space="preserve">Example </w:t>
      </w:r>
      <w:r>
        <w:rPr>
          <w:u w:val="single"/>
          <w:lang w:val="en-US"/>
        </w:rPr>
        <w:t>10</w:t>
      </w:r>
      <w:r w:rsidRPr="008C012B">
        <w:rPr>
          <w:lang w:val="en-US"/>
        </w:rPr>
        <w:t>:</w:t>
      </w:r>
    </w:p>
    <w:p w14:paraId="177515EC" w14:textId="77777777" w:rsidR="00E61978" w:rsidRDefault="00E61978" w:rsidP="00E61978">
      <w:pPr>
        <w:jc w:val="both"/>
        <w:rPr>
          <w:rFonts w:eastAsia="Times New Roman"/>
          <w:shd w:val="clear" w:color="auto" w:fill="FFFFFF"/>
          <w:lang w:val="en-GB" w:eastAsia="en-GB"/>
        </w:rPr>
      </w:pPr>
      <w:proofErr w:type="spellStart"/>
      <w:r w:rsidRPr="0043370C">
        <w:rPr>
          <w:rFonts w:eastAsia="Times New Roman"/>
          <w:shd w:val="clear" w:color="auto" w:fill="FFFFFF"/>
          <w:lang w:val="en-GB" w:eastAsia="en-GB"/>
        </w:rPr>
        <w:t>DS_out</w:t>
      </w:r>
      <w:proofErr w:type="spellEnd"/>
      <w:r w:rsidRPr="0043370C">
        <w:rPr>
          <w:rFonts w:eastAsia="Times New Roman"/>
          <w:shd w:val="clear" w:color="auto" w:fill="FFFFFF"/>
          <w:lang w:val="en-GB" w:eastAsia="en-GB"/>
        </w:rPr>
        <w:t xml:space="preserve"> = </w:t>
      </w:r>
      <w:proofErr w:type="gramStart"/>
      <w:r w:rsidRPr="0043370C">
        <w:rPr>
          <w:rFonts w:eastAsia="Times New Roman"/>
          <w:shd w:val="clear" w:color="auto" w:fill="FFFFFF"/>
          <w:lang w:val="en-GB" w:eastAsia="en-GB"/>
        </w:rPr>
        <w:t>PROJECT(</w:t>
      </w:r>
      <w:proofErr w:type="spellStart"/>
      <w:proofErr w:type="gramEnd"/>
      <w:r w:rsidRPr="0043370C">
        <w:rPr>
          <w:rFonts w:eastAsia="Times New Roman"/>
          <w:shd w:val="clear" w:color="auto" w:fill="FFFFFF"/>
          <w:lang w:val="en-GB" w:eastAsia="en-GB"/>
        </w:rPr>
        <w:t>region_update</w:t>
      </w:r>
      <w:proofErr w:type="spellEnd"/>
      <w:r w:rsidRPr="0043370C">
        <w:rPr>
          <w:rFonts w:eastAsia="Times New Roman"/>
          <w:shd w:val="clear" w:color="auto" w:fill="FFFFFF"/>
          <w:lang w:val="en-GB" w:eastAsia="en-GB"/>
        </w:rPr>
        <w:t xml:space="preserve">: </w:t>
      </w:r>
      <w:proofErr w:type="spellStart"/>
      <w:r>
        <w:rPr>
          <w:rFonts w:eastAsia="Times New Roman"/>
          <w:shd w:val="clear" w:color="auto" w:fill="FFFFFF"/>
          <w:lang w:val="en-GB" w:eastAsia="en-GB"/>
        </w:rPr>
        <w:t>sampleID</w:t>
      </w:r>
      <w:proofErr w:type="spellEnd"/>
      <w:r>
        <w:rPr>
          <w:rFonts w:eastAsia="Times New Roman"/>
          <w:shd w:val="clear" w:color="auto" w:fill="FFFFFF"/>
          <w:lang w:val="en-GB" w:eastAsia="en-GB"/>
        </w:rPr>
        <w:t xml:space="preserve"> </w:t>
      </w:r>
      <w:r w:rsidRPr="0043370C">
        <w:rPr>
          <w:rFonts w:eastAsia="Times New Roman"/>
          <w:shd w:val="clear" w:color="auto" w:fill="FFFFFF"/>
          <w:lang w:val="en-GB" w:eastAsia="en-GB"/>
        </w:rPr>
        <w:t xml:space="preserve">AS </w:t>
      </w:r>
      <w:r>
        <w:rPr>
          <w:rFonts w:eastAsia="Times New Roman"/>
          <w:shd w:val="clear" w:color="auto" w:fill="FFFFFF"/>
          <w:lang w:val="en-GB" w:eastAsia="en-GB"/>
        </w:rPr>
        <w:t>META(ID</w:t>
      </w:r>
      <w:r w:rsidRPr="0043370C">
        <w:rPr>
          <w:rFonts w:eastAsia="Times New Roman"/>
          <w:shd w:val="clear" w:color="auto" w:fill="FFFFFF"/>
          <w:lang w:val="en-GB" w:eastAsia="en-GB"/>
        </w:rPr>
        <w:t xml:space="preserve">, INTEGER), </w:t>
      </w:r>
    </w:p>
    <w:p w14:paraId="01D6C94B" w14:textId="77777777" w:rsidR="00E61978" w:rsidRPr="0043370C" w:rsidRDefault="00E61978" w:rsidP="00E61978">
      <w:pPr>
        <w:ind w:left="1440"/>
        <w:jc w:val="both"/>
        <w:rPr>
          <w:rFonts w:eastAsia="Times New Roman"/>
          <w:shd w:val="clear" w:color="auto" w:fill="FFFFFF"/>
          <w:lang w:val="en-US" w:eastAsia="en-GB"/>
        </w:rPr>
      </w:pPr>
      <w:r>
        <w:rPr>
          <w:rFonts w:eastAsia="Times New Roman"/>
          <w:shd w:val="clear" w:color="auto" w:fill="FFFFFF"/>
          <w:lang w:val="en-GB" w:eastAsia="en-GB"/>
        </w:rPr>
        <w:t>score</w:t>
      </w:r>
      <w:r w:rsidRPr="0043370C">
        <w:rPr>
          <w:rFonts w:eastAsia="Times New Roman"/>
          <w:shd w:val="clear" w:color="auto" w:fill="FFFFFF"/>
          <w:lang w:val="en-GB" w:eastAsia="en-GB"/>
        </w:rPr>
        <w:t xml:space="preserve"> AS </w:t>
      </w:r>
      <w:proofErr w:type="gramStart"/>
      <w:r w:rsidRPr="0043370C">
        <w:rPr>
          <w:rFonts w:eastAsia="Times New Roman"/>
          <w:shd w:val="clear" w:color="auto" w:fill="FFFFFF"/>
          <w:lang w:val="en-GB" w:eastAsia="en-GB"/>
        </w:rPr>
        <w:t>META(</w:t>
      </w:r>
      <w:proofErr w:type="spellStart"/>
      <w:proofErr w:type="gramEnd"/>
      <w:r>
        <w:rPr>
          <w:rFonts w:eastAsia="Times New Roman"/>
          <w:shd w:val="clear" w:color="auto" w:fill="FFFFFF"/>
          <w:lang w:val="en-GB" w:eastAsia="en-GB"/>
        </w:rPr>
        <w:t>avg_score</w:t>
      </w:r>
      <w:proofErr w:type="spellEnd"/>
      <w:r w:rsidRPr="0043370C">
        <w:rPr>
          <w:rFonts w:eastAsia="Times New Roman"/>
          <w:shd w:val="clear" w:color="auto" w:fill="FFFFFF"/>
          <w:lang w:val="en-GB" w:eastAsia="en-GB"/>
        </w:rPr>
        <w:t xml:space="preserve">, DOUBLE), </w:t>
      </w:r>
      <w:r>
        <w:rPr>
          <w:rFonts w:eastAsia="Times New Roman"/>
          <w:shd w:val="clear" w:color="auto" w:fill="FFFFFF"/>
          <w:lang w:val="en-GB" w:eastAsia="en-GB"/>
        </w:rPr>
        <w:t>cell</w:t>
      </w:r>
      <w:r w:rsidRPr="0043370C">
        <w:rPr>
          <w:rFonts w:eastAsia="Times New Roman"/>
          <w:shd w:val="clear" w:color="auto" w:fill="FFFFFF"/>
          <w:lang w:val="en-GB" w:eastAsia="en-GB"/>
        </w:rPr>
        <w:t xml:space="preserve"> AS META(</w:t>
      </w:r>
      <w:r>
        <w:rPr>
          <w:rFonts w:eastAsia="Times New Roman"/>
          <w:shd w:val="clear" w:color="auto" w:fill="FFFFFF"/>
          <w:lang w:val="en-GB" w:eastAsia="en-GB"/>
        </w:rPr>
        <w:t xml:space="preserve">cell, STRING)) </w:t>
      </w:r>
      <w:proofErr w:type="spellStart"/>
      <w:r w:rsidRPr="0043370C">
        <w:rPr>
          <w:rFonts w:eastAsia="Times New Roman"/>
          <w:shd w:val="clear" w:color="auto" w:fill="FFFFFF"/>
          <w:lang w:val="en-GB" w:eastAsia="en-GB"/>
        </w:rPr>
        <w:t>DS_in</w:t>
      </w:r>
      <w:proofErr w:type="spellEnd"/>
      <w:r w:rsidRPr="0043370C">
        <w:rPr>
          <w:rFonts w:eastAsia="Times New Roman"/>
          <w:shd w:val="clear" w:color="auto" w:fill="FFFFFF"/>
          <w:lang w:val="en-GB" w:eastAsia="en-GB"/>
        </w:rPr>
        <w:t>;</w:t>
      </w:r>
    </w:p>
    <w:p w14:paraId="27F4EB75" w14:textId="77777777" w:rsidR="00E61978" w:rsidRDefault="00E61978" w:rsidP="00E61978">
      <w:pPr>
        <w:jc w:val="both"/>
        <w:rPr>
          <w:rFonts w:eastAsia="Times New Roman"/>
          <w:shd w:val="clear" w:color="auto" w:fill="FFFFFF"/>
          <w:lang w:val="en-GB" w:eastAsia="en-GB"/>
        </w:rPr>
      </w:pPr>
    </w:p>
    <w:p w14:paraId="79F9BD98" w14:textId="77777777" w:rsidR="00E61978" w:rsidRDefault="00E61978" w:rsidP="00E61978">
      <w:pPr>
        <w:jc w:val="both"/>
        <w:rPr>
          <w:rFonts w:eastAsia="Times New Roman"/>
          <w:shd w:val="clear" w:color="auto" w:fill="FFFFFF"/>
          <w:lang w:val="en-GB" w:eastAsia="en-GB"/>
        </w:rPr>
      </w:pPr>
      <w:r>
        <w:rPr>
          <w:lang w:val="en-US"/>
        </w:rPr>
        <w:t xml:space="preserve">As Example 9, </w:t>
      </w:r>
      <w:r>
        <w:rPr>
          <w:rFonts w:eastAsia="Times New Roman"/>
          <w:shd w:val="clear" w:color="auto" w:fill="FFFFFF"/>
          <w:lang w:val="en-GB" w:eastAsia="en-GB"/>
        </w:rPr>
        <w:t xml:space="preserve">this statement allows to build an output dataset </w:t>
      </w:r>
      <w:proofErr w:type="spellStart"/>
      <w:r>
        <w:rPr>
          <w:rFonts w:eastAsia="Times New Roman"/>
          <w:shd w:val="clear" w:color="auto" w:fill="FFFFFF"/>
          <w:lang w:val="en-GB" w:eastAsia="en-GB"/>
        </w:rPr>
        <w:t>DS_out</w:t>
      </w:r>
      <w:proofErr w:type="spellEnd"/>
      <w:r>
        <w:rPr>
          <w:rFonts w:eastAsia="Times New Roman"/>
          <w:shd w:val="clear" w:color="auto" w:fill="FFFFFF"/>
          <w:lang w:val="en-GB" w:eastAsia="en-GB"/>
        </w:rPr>
        <w:t xml:space="preserve"> such that all the samples from the input dataset </w:t>
      </w:r>
      <w:proofErr w:type="spellStart"/>
      <w:r>
        <w:rPr>
          <w:rFonts w:eastAsia="Times New Roman"/>
          <w:shd w:val="clear" w:color="auto" w:fill="FFFFFF"/>
          <w:lang w:val="en-GB" w:eastAsia="en-GB"/>
        </w:rPr>
        <w:t>DS_in</w:t>
      </w:r>
      <w:proofErr w:type="spellEnd"/>
      <w:r>
        <w:rPr>
          <w:rFonts w:eastAsia="Times New Roman"/>
          <w:shd w:val="clear" w:color="auto" w:fill="FFFFFF"/>
          <w:lang w:val="en-GB" w:eastAsia="en-GB"/>
        </w:rPr>
        <w:t xml:space="preserve"> are conserved, as well as their region attributes (and their values) and their metadata attributes (and their values). The new region attributes </w:t>
      </w:r>
      <w:proofErr w:type="spellStart"/>
      <w:r>
        <w:rPr>
          <w:rFonts w:eastAsia="Times New Roman"/>
          <w:i/>
          <w:shd w:val="clear" w:color="auto" w:fill="FFFFFF"/>
          <w:lang w:val="en-GB" w:eastAsia="en-GB"/>
        </w:rPr>
        <w:t>sampleID</w:t>
      </w:r>
      <w:proofErr w:type="spellEnd"/>
      <w:r>
        <w:rPr>
          <w:rFonts w:eastAsia="Times New Roman"/>
          <w:shd w:val="clear" w:color="auto" w:fill="FFFFFF"/>
          <w:lang w:val="en-GB" w:eastAsia="en-GB"/>
        </w:rPr>
        <w:t xml:space="preserve">, </w:t>
      </w:r>
      <w:r>
        <w:rPr>
          <w:rFonts w:eastAsia="Times New Roman"/>
          <w:i/>
          <w:shd w:val="clear" w:color="auto" w:fill="FFFFFF"/>
          <w:lang w:val="en-GB" w:eastAsia="en-GB"/>
        </w:rPr>
        <w:t>score</w:t>
      </w:r>
      <w:r>
        <w:rPr>
          <w:rFonts w:eastAsia="Times New Roman"/>
          <w:shd w:val="clear" w:color="auto" w:fill="FFFFFF"/>
          <w:lang w:val="en-GB" w:eastAsia="en-GB"/>
        </w:rPr>
        <w:t xml:space="preserve">, and </w:t>
      </w:r>
      <w:r>
        <w:rPr>
          <w:rFonts w:eastAsia="Times New Roman"/>
          <w:i/>
          <w:shd w:val="clear" w:color="auto" w:fill="FFFFFF"/>
          <w:lang w:val="en-GB" w:eastAsia="en-GB"/>
        </w:rPr>
        <w:t>cell</w:t>
      </w:r>
      <w:r>
        <w:rPr>
          <w:rFonts w:eastAsia="Times New Roman"/>
          <w:shd w:val="clear" w:color="auto" w:fill="FFFFFF"/>
          <w:lang w:val="en-GB" w:eastAsia="en-GB"/>
        </w:rPr>
        <w:t xml:space="preserve"> are added to the schema with the specified type (INTEGER, DOUBLE and STRING, respectively); for all regions of a sample their value are equal to the value of the indicated metadata attributes of the sample (respectively: </w:t>
      </w:r>
      <w:r>
        <w:rPr>
          <w:rFonts w:eastAsia="Times New Roman"/>
          <w:i/>
          <w:shd w:val="clear" w:color="auto" w:fill="FFFFFF"/>
          <w:lang w:val="en-GB" w:eastAsia="en-GB"/>
        </w:rPr>
        <w:t>ID</w:t>
      </w:r>
      <w:r>
        <w:rPr>
          <w:rFonts w:eastAsia="Times New Roman"/>
          <w:shd w:val="clear" w:color="auto" w:fill="FFFFFF"/>
          <w:lang w:val="en-GB" w:eastAsia="en-GB"/>
        </w:rPr>
        <w:t xml:space="preserve">, </w:t>
      </w:r>
      <w:proofErr w:type="spellStart"/>
      <w:r>
        <w:rPr>
          <w:rFonts w:eastAsia="Times New Roman"/>
          <w:i/>
          <w:shd w:val="clear" w:color="auto" w:fill="FFFFFF"/>
          <w:lang w:val="en-GB" w:eastAsia="en-GB"/>
        </w:rPr>
        <w:t>avg_score</w:t>
      </w:r>
      <w:proofErr w:type="spellEnd"/>
      <w:r>
        <w:rPr>
          <w:rFonts w:eastAsia="Times New Roman"/>
          <w:shd w:val="clear" w:color="auto" w:fill="FFFFFF"/>
          <w:lang w:val="en-GB" w:eastAsia="en-GB"/>
        </w:rPr>
        <w:t xml:space="preserve">, and </w:t>
      </w:r>
      <w:r>
        <w:rPr>
          <w:rFonts w:eastAsia="Times New Roman"/>
          <w:i/>
          <w:shd w:val="clear" w:color="auto" w:fill="FFFFFF"/>
          <w:lang w:val="en-GB" w:eastAsia="en-GB"/>
        </w:rPr>
        <w:t>cell</w:t>
      </w:r>
      <w:r>
        <w:rPr>
          <w:rFonts w:eastAsia="Times New Roman"/>
          <w:shd w:val="clear" w:color="auto" w:fill="FFFFFF"/>
          <w:lang w:val="en-GB" w:eastAsia="en-GB"/>
        </w:rPr>
        <w:t>).</w:t>
      </w:r>
    </w:p>
    <w:p w14:paraId="7CEB7C1B" w14:textId="77777777" w:rsidR="00E61978" w:rsidRDefault="00E61978" w:rsidP="00E61978">
      <w:pPr>
        <w:jc w:val="both"/>
        <w:rPr>
          <w:rFonts w:eastAsia="Times New Roman"/>
          <w:shd w:val="clear" w:color="auto" w:fill="FFFFFF"/>
          <w:lang w:val="en-GB" w:eastAsia="en-GB"/>
        </w:rPr>
      </w:pPr>
    </w:p>
    <w:p w14:paraId="71051CCE" w14:textId="77777777" w:rsidR="00E61978" w:rsidRDefault="00E61978" w:rsidP="00E61978">
      <w:pPr>
        <w:jc w:val="both"/>
        <w:rPr>
          <w:rFonts w:eastAsia="Times New Roman"/>
          <w:shd w:val="clear" w:color="auto" w:fill="FFFFFF"/>
          <w:lang w:val="en-GB" w:eastAsia="en-GB"/>
        </w:rPr>
      </w:pPr>
      <w:r w:rsidRPr="00106828">
        <w:rPr>
          <w:rFonts w:eastAsia="Times New Roman"/>
          <w:u w:val="single"/>
          <w:shd w:val="clear" w:color="auto" w:fill="FFFFFF"/>
          <w:lang w:val="en-GB" w:eastAsia="en-GB"/>
        </w:rPr>
        <w:t>Example 11</w:t>
      </w:r>
      <w:r>
        <w:rPr>
          <w:rFonts w:eastAsia="Times New Roman"/>
          <w:shd w:val="clear" w:color="auto" w:fill="FFFFFF"/>
          <w:lang w:val="en-GB" w:eastAsia="en-GB"/>
        </w:rPr>
        <w:t>:</w:t>
      </w:r>
    </w:p>
    <w:p w14:paraId="6C2EF48F" w14:textId="77777777" w:rsidR="00E61978" w:rsidRDefault="00E61978" w:rsidP="00E61978">
      <w:pPr>
        <w:ind w:left="5812" w:hanging="5812"/>
        <w:jc w:val="both"/>
        <w:rPr>
          <w:rFonts w:eastAsia="Times New Roman"/>
          <w:shd w:val="clear" w:color="auto" w:fill="FFFFFF"/>
          <w:lang w:val="en-GB" w:eastAsia="en-GB"/>
        </w:rPr>
      </w:pPr>
      <w:proofErr w:type="spellStart"/>
      <w:r>
        <w:rPr>
          <w:rFonts w:eastAsia="Times New Roman"/>
          <w:shd w:val="clear" w:color="auto" w:fill="FFFFFF"/>
          <w:lang w:val="en-GB" w:eastAsia="en-GB"/>
        </w:rPr>
        <w:t>DS_out</w:t>
      </w:r>
      <w:proofErr w:type="spellEnd"/>
      <w:r>
        <w:rPr>
          <w:rFonts w:eastAsia="Times New Roman"/>
          <w:shd w:val="clear" w:color="auto" w:fill="FFFFFF"/>
          <w:lang w:val="en-GB" w:eastAsia="en-GB"/>
        </w:rPr>
        <w:t xml:space="preserve"> </w:t>
      </w:r>
      <w:r w:rsidRPr="0070726D">
        <w:rPr>
          <w:rFonts w:eastAsia="Times New Roman"/>
          <w:shd w:val="clear" w:color="auto" w:fill="FFFFFF"/>
          <w:lang w:val="en-GB" w:eastAsia="en-GB"/>
        </w:rPr>
        <w:t xml:space="preserve">= </w:t>
      </w:r>
      <w:proofErr w:type="gramStart"/>
      <w:r w:rsidRPr="0070726D">
        <w:rPr>
          <w:rFonts w:eastAsia="Times New Roman"/>
          <w:shd w:val="clear" w:color="auto" w:fill="FFFFFF"/>
          <w:lang w:val="en-GB" w:eastAsia="en-GB"/>
        </w:rPr>
        <w:t>PROJECT(</w:t>
      </w:r>
      <w:proofErr w:type="spellStart"/>
      <w:proofErr w:type="gramEnd"/>
      <w:r w:rsidRPr="0070726D">
        <w:rPr>
          <w:rFonts w:eastAsia="Times New Roman"/>
          <w:shd w:val="clear" w:color="auto" w:fill="FFFFFF"/>
          <w:lang w:val="en-GB" w:eastAsia="en-GB"/>
        </w:rPr>
        <w:t>region_update</w:t>
      </w:r>
      <w:proofErr w:type="spellEnd"/>
      <w:r w:rsidRPr="0070726D">
        <w:rPr>
          <w:rFonts w:eastAsia="Times New Roman"/>
          <w:shd w:val="clear" w:color="auto" w:fill="FFFFFF"/>
          <w:lang w:val="en-GB" w:eastAsia="en-GB"/>
        </w:rPr>
        <w:t>: chr</w:t>
      </w:r>
      <w:r>
        <w:rPr>
          <w:rFonts w:eastAsia="Times New Roman"/>
          <w:shd w:val="clear" w:color="auto" w:fill="FFFFFF"/>
          <w:lang w:val="en-GB" w:eastAsia="en-GB"/>
        </w:rPr>
        <w:t xml:space="preserve">1 AS </w:t>
      </w:r>
      <w:proofErr w:type="spellStart"/>
      <w:r>
        <w:rPr>
          <w:rFonts w:eastAsia="Times New Roman"/>
          <w:shd w:val="clear" w:color="auto" w:fill="FFFFFF"/>
          <w:lang w:val="en-GB" w:eastAsia="en-GB"/>
        </w:rPr>
        <w:t>chr</w:t>
      </w:r>
      <w:proofErr w:type="spellEnd"/>
      <w:r>
        <w:rPr>
          <w:rFonts w:eastAsia="Times New Roman"/>
          <w:shd w:val="clear" w:color="auto" w:fill="FFFFFF"/>
          <w:lang w:val="en-GB" w:eastAsia="en-GB"/>
        </w:rPr>
        <w:t xml:space="preserve">, </w:t>
      </w:r>
      <w:r w:rsidRPr="0070726D">
        <w:rPr>
          <w:rFonts w:eastAsia="Times New Roman"/>
          <w:shd w:val="clear" w:color="auto" w:fill="FFFFFF"/>
          <w:lang w:val="en-GB" w:eastAsia="en-GB"/>
        </w:rPr>
        <w:t>sta</w:t>
      </w:r>
      <w:r>
        <w:rPr>
          <w:rFonts w:eastAsia="Times New Roman"/>
          <w:shd w:val="clear" w:color="auto" w:fill="FFFFFF"/>
          <w:lang w:val="en-GB" w:eastAsia="en-GB"/>
        </w:rPr>
        <w:t>rt</w:t>
      </w:r>
      <w:r w:rsidRPr="0070726D">
        <w:rPr>
          <w:rFonts w:eastAsia="Times New Roman"/>
          <w:shd w:val="clear" w:color="auto" w:fill="FFFFFF"/>
          <w:lang w:val="en-GB" w:eastAsia="en-GB"/>
        </w:rPr>
        <w:t xml:space="preserve">1 </w:t>
      </w:r>
      <w:r>
        <w:rPr>
          <w:rFonts w:eastAsia="Times New Roman"/>
          <w:shd w:val="clear" w:color="auto" w:fill="FFFFFF"/>
          <w:lang w:val="en-GB" w:eastAsia="en-GB"/>
        </w:rPr>
        <w:t>AS</w:t>
      </w:r>
      <w:r w:rsidRPr="0070726D">
        <w:rPr>
          <w:rFonts w:eastAsia="Times New Roman"/>
          <w:shd w:val="clear" w:color="auto" w:fill="FFFFFF"/>
          <w:lang w:val="en-GB" w:eastAsia="en-GB"/>
        </w:rPr>
        <w:t xml:space="preserve"> start, sto</w:t>
      </w:r>
      <w:r>
        <w:rPr>
          <w:rFonts w:eastAsia="Times New Roman"/>
          <w:shd w:val="clear" w:color="auto" w:fill="FFFFFF"/>
          <w:lang w:val="en-GB" w:eastAsia="en-GB"/>
        </w:rPr>
        <w:t>p</w:t>
      </w:r>
      <w:r w:rsidRPr="0070726D">
        <w:rPr>
          <w:rFonts w:eastAsia="Times New Roman"/>
          <w:shd w:val="clear" w:color="auto" w:fill="FFFFFF"/>
          <w:lang w:val="en-GB" w:eastAsia="en-GB"/>
        </w:rPr>
        <w:t xml:space="preserve">1 </w:t>
      </w:r>
      <w:r>
        <w:rPr>
          <w:rFonts w:eastAsia="Times New Roman"/>
          <w:shd w:val="clear" w:color="auto" w:fill="FFFFFF"/>
          <w:lang w:val="en-GB" w:eastAsia="en-GB"/>
        </w:rPr>
        <w:t>AS</w:t>
      </w:r>
      <w:r w:rsidRPr="0070726D">
        <w:rPr>
          <w:rFonts w:eastAsia="Times New Roman"/>
          <w:shd w:val="clear" w:color="auto" w:fill="FFFFFF"/>
          <w:lang w:val="en-GB" w:eastAsia="en-GB"/>
        </w:rPr>
        <w:t xml:space="preserve"> stop</w:t>
      </w:r>
      <w:r>
        <w:rPr>
          <w:rFonts w:eastAsia="Times New Roman"/>
          <w:shd w:val="clear" w:color="auto" w:fill="FFFFFF"/>
          <w:lang w:val="en-GB" w:eastAsia="en-GB"/>
        </w:rPr>
        <w:t>,</w:t>
      </w:r>
      <w:r w:rsidRPr="004C55B8">
        <w:rPr>
          <w:rFonts w:eastAsia="Times New Roman"/>
          <w:shd w:val="clear" w:color="auto" w:fill="FFFFFF"/>
          <w:lang w:val="en-GB" w:eastAsia="en-GB"/>
        </w:rPr>
        <w:t xml:space="preserve"> </w:t>
      </w:r>
      <w:r>
        <w:rPr>
          <w:rFonts w:eastAsia="Times New Roman"/>
          <w:shd w:val="clear" w:color="auto" w:fill="FFFFFF"/>
          <w:lang w:val="en-GB" w:eastAsia="en-GB"/>
        </w:rPr>
        <w:tab/>
      </w:r>
      <w:r>
        <w:rPr>
          <w:rFonts w:eastAsia="Times New Roman"/>
          <w:shd w:val="clear" w:color="auto" w:fill="FFFFFF"/>
          <w:lang w:val="en-GB" w:eastAsia="en-GB"/>
        </w:rPr>
        <w:tab/>
        <w:t>strand</w:t>
      </w:r>
      <w:r w:rsidRPr="0070726D">
        <w:rPr>
          <w:rFonts w:eastAsia="Times New Roman"/>
          <w:shd w:val="clear" w:color="auto" w:fill="FFFFFF"/>
          <w:lang w:val="en-GB" w:eastAsia="en-GB"/>
        </w:rPr>
        <w:t xml:space="preserve">1 </w:t>
      </w:r>
      <w:r>
        <w:rPr>
          <w:rFonts w:eastAsia="Times New Roman"/>
          <w:shd w:val="clear" w:color="auto" w:fill="FFFFFF"/>
          <w:lang w:val="en-GB" w:eastAsia="en-GB"/>
        </w:rPr>
        <w:t>AS</w:t>
      </w:r>
      <w:r w:rsidRPr="0070726D">
        <w:rPr>
          <w:rFonts w:eastAsia="Times New Roman"/>
          <w:shd w:val="clear" w:color="auto" w:fill="FFFFFF"/>
          <w:lang w:val="en-GB" w:eastAsia="en-GB"/>
        </w:rPr>
        <w:t xml:space="preserve"> strand) </w:t>
      </w:r>
      <w:proofErr w:type="spellStart"/>
      <w:r w:rsidRPr="0070726D">
        <w:rPr>
          <w:rFonts w:eastAsia="Times New Roman"/>
          <w:shd w:val="clear" w:color="auto" w:fill="FFFFFF"/>
          <w:lang w:val="en-GB" w:eastAsia="en-GB"/>
        </w:rPr>
        <w:t>D</w:t>
      </w:r>
      <w:r>
        <w:rPr>
          <w:rFonts w:eastAsia="Times New Roman"/>
          <w:shd w:val="clear" w:color="auto" w:fill="FFFFFF"/>
          <w:lang w:val="en-GB" w:eastAsia="en-GB"/>
        </w:rPr>
        <w:t>S_in</w:t>
      </w:r>
      <w:proofErr w:type="spellEnd"/>
      <w:r w:rsidRPr="0070726D">
        <w:rPr>
          <w:rFonts w:eastAsia="Times New Roman"/>
          <w:shd w:val="clear" w:color="auto" w:fill="FFFFFF"/>
          <w:lang w:val="en-GB" w:eastAsia="en-GB"/>
        </w:rPr>
        <w:t>;</w:t>
      </w:r>
    </w:p>
    <w:p w14:paraId="6068F72D" w14:textId="77777777" w:rsidR="00E61978" w:rsidRDefault="00E61978" w:rsidP="00E61978">
      <w:pPr>
        <w:jc w:val="both"/>
        <w:rPr>
          <w:rFonts w:eastAsia="Times New Roman"/>
          <w:shd w:val="clear" w:color="auto" w:fill="FFFFFF"/>
          <w:lang w:val="en-GB" w:eastAsia="en-GB"/>
        </w:rPr>
      </w:pPr>
    </w:p>
    <w:p w14:paraId="35DF6279" w14:textId="77777777" w:rsidR="00E61978" w:rsidRPr="005A072B" w:rsidRDefault="00E61978" w:rsidP="00E61978">
      <w:pPr>
        <w:jc w:val="both"/>
        <w:rPr>
          <w:lang w:val="en-GB"/>
        </w:rPr>
      </w:pPr>
      <w:r w:rsidRPr="00E825CE">
        <w:rPr>
          <w:rFonts w:eastAsia="Times New Roman"/>
          <w:shd w:val="clear" w:color="auto" w:fill="FFFFFF"/>
          <w:lang w:val="en-US" w:eastAsia="en-GB"/>
        </w:rPr>
        <w:t xml:space="preserve">This GMQL statement creates a new dataset called </w:t>
      </w:r>
      <w:proofErr w:type="spellStart"/>
      <w:r>
        <w:rPr>
          <w:rFonts w:eastAsia="Times New Roman"/>
          <w:shd w:val="clear" w:color="auto" w:fill="FFFFFF"/>
          <w:lang w:val="en-GB" w:eastAsia="en-GB"/>
        </w:rPr>
        <w:t>DS_out</w:t>
      </w:r>
      <w:proofErr w:type="spellEnd"/>
      <w:r w:rsidRPr="00E825CE">
        <w:rPr>
          <w:rFonts w:eastAsia="Times New Roman"/>
          <w:shd w:val="clear" w:color="auto" w:fill="FFFFFF"/>
          <w:lang w:val="en-US" w:eastAsia="en-GB"/>
        </w:rPr>
        <w:t xml:space="preserve"> </w:t>
      </w:r>
      <w:r>
        <w:rPr>
          <w:rFonts w:eastAsia="Times New Roman"/>
          <w:shd w:val="clear" w:color="auto" w:fill="FFFFFF"/>
          <w:lang w:val="en-US" w:eastAsia="en-GB"/>
        </w:rPr>
        <w:t xml:space="preserve">equal to the input dataset </w:t>
      </w:r>
      <w:proofErr w:type="spellStart"/>
      <w:r>
        <w:rPr>
          <w:rFonts w:eastAsia="Times New Roman"/>
          <w:shd w:val="clear" w:color="auto" w:fill="FFFFFF"/>
          <w:lang w:val="en-US" w:eastAsia="en-GB"/>
        </w:rPr>
        <w:t>DS_in</w:t>
      </w:r>
      <w:proofErr w:type="spellEnd"/>
      <w:r>
        <w:rPr>
          <w:rFonts w:eastAsia="Times New Roman"/>
          <w:shd w:val="clear" w:color="auto" w:fill="FFFFFF"/>
          <w:lang w:val="en-US" w:eastAsia="en-GB"/>
        </w:rPr>
        <w:t>, but in addition with the four</w:t>
      </w:r>
      <w:r w:rsidRPr="00E825CE">
        <w:rPr>
          <w:rFonts w:eastAsia="Times New Roman"/>
          <w:shd w:val="clear" w:color="auto" w:fill="FFFFFF"/>
          <w:lang w:val="en-US" w:eastAsia="en-GB"/>
        </w:rPr>
        <w:t xml:space="preserve"> new region attribute</w:t>
      </w:r>
      <w:r>
        <w:rPr>
          <w:rFonts w:eastAsia="Times New Roman"/>
          <w:shd w:val="clear" w:color="auto" w:fill="FFFFFF"/>
          <w:lang w:val="en-US" w:eastAsia="en-GB"/>
        </w:rPr>
        <w:t>s</w:t>
      </w:r>
      <w:r w:rsidRPr="00E825CE">
        <w:rPr>
          <w:rFonts w:eastAsia="Times New Roman"/>
          <w:shd w:val="clear" w:color="auto" w:fill="FFFFFF"/>
          <w:lang w:val="en-US" w:eastAsia="en-GB"/>
        </w:rPr>
        <w:t xml:space="preserve"> called </w:t>
      </w:r>
      <w:r>
        <w:rPr>
          <w:rFonts w:eastAsia="Times New Roman"/>
          <w:i/>
          <w:shd w:val="clear" w:color="auto" w:fill="FFFFFF"/>
          <w:lang w:val="en-US" w:eastAsia="en-GB"/>
        </w:rPr>
        <w:t>chr1</w:t>
      </w:r>
      <w:r>
        <w:rPr>
          <w:rFonts w:eastAsia="Times New Roman"/>
          <w:shd w:val="clear" w:color="auto" w:fill="FFFFFF"/>
          <w:lang w:val="en-US" w:eastAsia="en-GB"/>
        </w:rPr>
        <w:t xml:space="preserve">, </w:t>
      </w:r>
      <w:r>
        <w:rPr>
          <w:rFonts w:eastAsia="Times New Roman"/>
          <w:i/>
          <w:shd w:val="clear" w:color="auto" w:fill="FFFFFF"/>
          <w:lang w:val="en-US" w:eastAsia="en-GB"/>
        </w:rPr>
        <w:t>start1</w:t>
      </w:r>
      <w:r>
        <w:rPr>
          <w:rFonts w:eastAsia="Times New Roman"/>
          <w:shd w:val="clear" w:color="auto" w:fill="FFFFFF"/>
          <w:lang w:val="en-US" w:eastAsia="en-GB"/>
        </w:rPr>
        <w:t xml:space="preserve">, </w:t>
      </w:r>
      <w:r>
        <w:rPr>
          <w:rFonts w:eastAsia="Times New Roman"/>
          <w:i/>
          <w:shd w:val="clear" w:color="auto" w:fill="FFFFFF"/>
          <w:lang w:val="en-US" w:eastAsia="en-GB"/>
        </w:rPr>
        <w:t>stop1</w:t>
      </w:r>
      <w:r>
        <w:rPr>
          <w:rFonts w:eastAsia="Times New Roman"/>
          <w:shd w:val="clear" w:color="auto" w:fill="FFFFFF"/>
          <w:lang w:val="en-US" w:eastAsia="en-GB"/>
        </w:rPr>
        <w:t xml:space="preserve">, and </w:t>
      </w:r>
      <w:r>
        <w:rPr>
          <w:rFonts w:eastAsia="Times New Roman"/>
          <w:i/>
          <w:shd w:val="clear" w:color="auto" w:fill="FFFFFF"/>
          <w:lang w:val="en-US" w:eastAsia="en-GB"/>
        </w:rPr>
        <w:t>strand1</w:t>
      </w:r>
      <w:r>
        <w:rPr>
          <w:rFonts w:eastAsia="Times New Roman"/>
          <w:shd w:val="clear" w:color="auto" w:fill="FFFFFF"/>
          <w:lang w:val="en-US" w:eastAsia="en-GB"/>
        </w:rPr>
        <w:t xml:space="preserve">, </w:t>
      </w:r>
      <w:r w:rsidRPr="00E825CE">
        <w:rPr>
          <w:rFonts w:eastAsia="Times New Roman"/>
          <w:shd w:val="clear" w:color="auto" w:fill="FFFFFF"/>
          <w:lang w:val="en-US" w:eastAsia="en-GB"/>
        </w:rPr>
        <w:t xml:space="preserve">which </w:t>
      </w:r>
      <w:r>
        <w:rPr>
          <w:rFonts w:eastAsia="Times New Roman"/>
          <w:shd w:val="clear" w:color="auto" w:fill="FFFFFF"/>
          <w:lang w:val="en-US" w:eastAsia="en-GB"/>
        </w:rPr>
        <w:t>contain</w:t>
      </w:r>
      <w:r w:rsidRPr="00E825CE">
        <w:rPr>
          <w:rFonts w:eastAsia="Times New Roman"/>
          <w:shd w:val="clear" w:color="auto" w:fill="FFFFFF"/>
          <w:lang w:val="en-US" w:eastAsia="en-GB"/>
        </w:rPr>
        <w:t xml:space="preserve"> </w:t>
      </w:r>
      <w:r>
        <w:rPr>
          <w:rFonts w:eastAsia="Times New Roman"/>
          <w:shd w:val="clear" w:color="auto" w:fill="FFFFFF"/>
          <w:lang w:val="en-US" w:eastAsia="en-GB"/>
        </w:rPr>
        <w:t>respectively copies</w:t>
      </w:r>
      <w:r w:rsidRPr="00E825CE">
        <w:rPr>
          <w:rFonts w:eastAsia="Times New Roman"/>
          <w:shd w:val="clear" w:color="auto" w:fill="FFFFFF"/>
          <w:lang w:val="en-US" w:eastAsia="en-GB"/>
        </w:rPr>
        <w:t xml:space="preserve"> of the value</w:t>
      </w:r>
      <w:r>
        <w:rPr>
          <w:rFonts w:eastAsia="Times New Roman"/>
          <w:shd w:val="clear" w:color="auto" w:fill="FFFFFF"/>
          <w:lang w:val="en-US" w:eastAsia="en-GB"/>
        </w:rPr>
        <w:t>s</w:t>
      </w:r>
      <w:r w:rsidRPr="00E825CE">
        <w:rPr>
          <w:rFonts w:eastAsia="Times New Roman"/>
          <w:shd w:val="clear" w:color="auto" w:fill="FFFFFF"/>
          <w:lang w:val="en-US" w:eastAsia="en-GB"/>
        </w:rPr>
        <w:t xml:space="preserve"> of the coordinate attribute</w:t>
      </w:r>
      <w:r>
        <w:rPr>
          <w:rFonts w:eastAsia="Times New Roman"/>
          <w:shd w:val="clear" w:color="auto" w:fill="FFFFFF"/>
          <w:lang w:val="en-US" w:eastAsia="en-GB"/>
        </w:rPr>
        <w:t>s</w:t>
      </w:r>
      <w:r w:rsidRPr="00E825CE">
        <w:rPr>
          <w:rFonts w:eastAsia="Times New Roman"/>
          <w:shd w:val="clear" w:color="auto" w:fill="FFFFFF"/>
          <w:lang w:val="en-US" w:eastAsia="en-GB"/>
        </w:rPr>
        <w:t xml:space="preserve"> </w:t>
      </w:r>
      <w:proofErr w:type="spellStart"/>
      <w:r w:rsidRPr="00E825CE">
        <w:rPr>
          <w:rFonts w:eastAsia="Times New Roman"/>
          <w:i/>
          <w:shd w:val="clear" w:color="auto" w:fill="FFFFFF"/>
          <w:lang w:val="en-US" w:eastAsia="en-GB"/>
        </w:rPr>
        <w:t>chr</w:t>
      </w:r>
      <w:proofErr w:type="spellEnd"/>
      <w:r>
        <w:rPr>
          <w:rFonts w:eastAsia="Times New Roman"/>
          <w:shd w:val="clear" w:color="auto" w:fill="FFFFFF"/>
          <w:lang w:val="en-US" w:eastAsia="en-GB"/>
        </w:rPr>
        <w:t xml:space="preserve">, </w:t>
      </w:r>
      <w:r w:rsidRPr="005A072B">
        <w:rPr>
          <w:rFonts w:eastAsia="Times New Roman"/>
          <w:i/>
          <w:shd w:val="clear" w:color="auto" w:fill="FFFFFF"/>
          <w:lang w:val="en-US" w:eastAsia="en-GB"/>
        </w:rPr>
        <w:t>start</w:t>
      </w:r>
      <w:r>
        <w:rPr>
          <w:rFonts w:eastAsia="Times New Roman"/>
          <w:i/>
          <w:shd w:val="clear" w:color="auto" w:fill="FFFFFF"/>
          <w:lang w:val="en-US" w:eastAsia="en-GB"/>
        </w:rPr>
        <w:t>,</w:t>
      </w:r>
      <w:r>
        <w:rPr>
          <w:rFonts w:eastAsia="Times New Roman"/>
          <w:shd w:val="clear" w:color="auto" w:fill="FFFFFF"/>
          <w:lang w:val="en-US" w:eastAsia="en-GB"/>
        </w:rPr>
        <w:t xml:space="preserve"> </w:t>
      </w:r>
      <w:r w:rsidRPr="005A072B">
        <w:rPr>
          <w:rFonts w:eastAsia="Times New Roman"/>
          <w:i/>
          <w:shd w:val="clear" w:color="auto" w:fill="FFFFFF"/>
          <w:lang w:val="en-US" w:eastAsia="en-GB"/>
        </w:rPr>
        <w:t>stop</w:t>
      </w:r>
      <w:r w:rsidRPr="004C55B8">
        <w:rPr>
          <w:rFonts w:eastAsia="Times New Roman"/>
          <w:i/>
          <w:shd w:val="clear" w:color="auto" w:fill="FFFFFF"/>
          <w:lang w:val="en-US" w:eastAsia="en-GB"/>
        </w:rPr>
        <w:t xml:space="preserve"> </w:t>
      </w:r>
      <w:r>
        <w:rPr>
          <w:rFonts w:eastAsia="Times New Roman"/>
          <w:shd w:val="clear" w:color="auto" w:fill="FFFFFF"/>
          <w:lang w:val="en-US" w:eastAsia="en-GB"/>
        </w:rPr>
        <w:t xml:space="preserve">and </w:t>
      </w:r>
      <w:r w:rsidRPr="005A072B">
        <w:rPr>
          <w:rFonts w:eastAsia="Times New Roman"/>
          <w:i/>
          <w:shd w:val="clear" w:color="auto" w:fill="FFFFFF"/>
          <w:lang w:val="en-US" w:eastAsia="en-GB"/>
        </w:rPr>
        <w:t>strand</w:t>
      </w:r>
      <w:r w:rsidRPr="00E825CE">
        <w:rPr>
          <w:rFonts w:eastAsia="Times New Roman"/>
          <w:shd w:val="clear" w:color="auto" w:fill="FFFFFF"/>
          <w:lang w:val="en-US" w:eastAsia="en-GB"/>
        </w:rPr>
        <w:t>. This allows to subsequently aggregate regions by their coordinate value</w:t>
      </w:r>
      <w:r>
        <w:rPr>
          <w:rFonts w:eastAsia="Times New Roman"/>
          <w:shd w:val="clear" w:color="auto" w:fill="FFFFFF"/>
          <w:lang w:val="en-US" w:eastAsia="en-GB"/>
        </w:rPr>
        <w:t>s</w:t>
      </w:r>
      <w:r w:rsidRPr="00E825CE">
        <w:rPr>
          <w:rFonts w:eastAsia="Times New Roman"/>
          <w:shd w:val="clear" w:color="auto" w:fill="FFFFFF"/>
          <w:lang w:val="en-US" w:eastAsia="en-GB"/>
        </w:rPr>
        <w:t xml:space="preserve"> using th</w:t>
      </w:r>
      <w:r>
        <w:rPr>
          <w:rFonts w:eastAsia="Times New Roman"/>
          <w:shd w:val="clear" w:color="auto" w:fill="FFFFFF"/>
          <w:lang w:val="en-US" w:eastAsia="en-GB"/>
        </w:rPr>
        <w:t>ese new attributes (note that aggregating to the original coordinate attributes is not allowed)</w:t>
      </w:r>
      <w:r w:rsidRPr="00E825CE">
        <w:rPr>
          <w:rFonts w:eastAsia="Times New Roman"/>
          <w:shd w:val="clear" w:color="auto" w:fill="FFFFFF"/>
          <w:lang w:val="en-US" w:eastAsia="en-GB"/>
        </w:rPr>
        <w:t xml:space="preserve">.    </w:t>
      </w:r>
    </w:p>
    <w:p w14:paraId="55D18FBA" w14:textId="77777777" w:rsidR="00E61978" w:rsidRDefault="00E61978" w:rsidP="00E61978">
      <w:pPr>
        <w:jc w:val="both"/>
        <w:rPr>
          <w:rFonts w:eastAsia="Times New Roman"/>
          <w:shd w:val="clear" w:color="auto" w:fill="FFFFFF"/>
          <w:lang w:val="en-GB" w:eastAsia="en-GB"/>
        </w:rPr>
      </w:pPr>
    </w:p>
    <w:p w14:paraId="6383AF41" w14:textId="77777777" w:rsidR="00E61978" w:rsidRDefault="00E61978" w:rsidP="00E61978">
      <w:pPr>
        <w:jc w:val="both"/>
        <w:rPr>
          <w:rFonts w:eastAsia="Times New Roman"/>
          <w:shd w:val="clear" w:color="auto" w:fill="FFFFFF"/>
          <w:lang w:val="en-GB" w:eastAsia="en-GB"/>
        </w:rPr>
      </w:pPr>
      <w:r w:rsidRPr="00106828">
        <w:rPr>
          <w:rFonts w:eastAsia="Times New Roman"/>
          <w:u w:val="single"/>
          <w:shd w:val="clear" w:color="auto" w:fill="FFFFFF"/>
          <w:lang w:val="en-GB" w:eastAsia="en-GB"/>
        </w:rPr>
        <w:t>Example 1</w:t>
      </w:r>
      <w:r>
        <w:rPr>
          <w:rFonts w:eastAsia="Times New Roman"/>
          <w:u w:val="single"/>
          <w:shd w:val="clear" w:color="auto" w:fill="FFFFFF"/>
          <w:lang w:val="en-GB" w:eastAsia="en-GB"/>
        </w:rPr>
        <w:t>2</w:t>
      </w:r>
      <w:r>
        <w:rPr>
          <w:rFonts w:eastAsia="Times New Roman"/>
          <w:shd w:val="clear" w:color="auto" w:fill="FFFFFF"/>
          <w:lang w:val="en-GB" w:eastAsia="en-GB"/>
        </w:rPr>
        <w:t>:</w:t>
      </w:r>
    </w:p>
    <w:p w14:paraId="4DE744E7" w14:textId="77777777" w:rsidR="00E61978" w:rsidRDefault="00E61978" w:rsidP="00E61978">
      <w:pPr>
        <w:ind w:left="3828" w:hanging="3828"/>
        <w:jc w:val="both"/>
        <w:rPr>
          <w:rFonts w:eastAsia="Times New Roman"/>
          <w:shd w:val="clear" w:color="auto" w:fill="FFFFFF"/>
          <w:lang w:val="en-GB" w:eastAsia="en-GB"/>
        </w:rPr>
      </w:pPr>
      <w:proofErr w:type="spellStart"/>
      <w:r>
        <w:rPr>
          <w:rFonts w:eastAsia="Times New Roman"/>
          <w:shd w:val="clear" w:color="auto" w:fill="FFFFFF"/>
          <w:lang w:val="en-GB" w:eastAsia="en-GB"/>
        </w:rPr>
        <w:t>DS_out</w:t>
      </w:r>
      <w:proofErr w:type="spellEnd"/>
      <w:r>
        <w:rPr>
          <w:rFonts w:eastAsia="Times New Roman"/>
          <w:shd w:val="clear" w:color="auto" w:fill="FFFFFF"/>
          <w:lang w:val="en-GB" w:eastAsia="en-GB"/>
        </w:rPr>
        <w:t xml:space="preserve"> </w:t>
      </w:r>
      <w:r w:rsidRPr="0070726D">
        <w:rPr>
          <w:rFonts w:eastAsia="Times New Roman"/>
          <w:shd w:val="clear" w:color="auto" w:fill="FFFFFF"/>
          <w:lang w:val="en-GB" w:eastAsia="en-GB"/>
        </w:rPr>
        <w:t xml:space="preserve">= </w:t>
      </w:r>
      <w:proofErr w:type="gramStart"/>
      <w:r w:rsidRPr="0070726D">
        <w:rPr>
          <w:rFonts w:eastAsia="Times New Roman"/>
          <w:shd w:val="clear" w:color="auto" w:fill="FFFFFF"/>
          <w:lang w:val="en-GB" w:eastAsia="en-GB"/>
        </w:rPr>
        <w:t>PROJECT(</w:t>
      </w:r>
      <w:proofErr w:type="gramEnd"/>
      <w:r w:rsidRPr="0070726D">
        <w:rPr>
          <w:rFonts w:eastAsia="Times New Roman"/>
          <w:shd w:val="clear" w:color="auto" w:fill="FFFFFF"/>
          <w:lang w:val="en-GB" w:eastAsia="en-GB"/>
        </w:rPr>
        <w:t xml:space="preserve">) </w:t>
      </w:r>
      <w:proofErr w:type="spellStart"/>
      <w:r w:rsidRPr="0070726D">
        <w:rPr>
          <w:rFonts w:eastAsia="Times New Roman"/>
          <w:shd w:val="clear" w:color="auto" w:fill="FFFFFF"/>
          <w:lang w:val="en-GB" w:eastAsia="en-GB"/>
        </w:rPr>
        <w:t>D</w:t>
      </w:r>
      <w:r>
        <w:rPr>
          <w:rFonts w:eastAsia="Times New Roman"/>
          <w:shd w:val="clear" w:color="auto" w:fill="FFFFFF"/>
          <w:lang w:val="en-GB" w:eastAsia="en-GB"/>
        </w:rPr>
        <w:t>S_in</w:t>
      </w:r>
      <w:proofErr w:type="spellEnd"/>
      <w:r w:rsidRPr="0070726D">
        <w:rPr>
          <w:rFonts w:eastAsia="Times New Roman"/>
          <w:shd w:val="clear" w:color="auto" w:fill="FFFFFF"/>
          <w:lang w:val="en-GB" w:eastAsia="en-GB"/>
        </w:rPr>
        <w:t>;</w:t>
      </w:r>
    </w:p>
    <w:p w14:paraId="3C4B2829" w14:textId="77777777" w:rsidR="00E61978" w:rsidRDefault="00E61978" w:rsidP="00E61978">
      <w:pPr>
        <w:jc w:val="both"/>
        <w:rPr>
          <w:rFonts w:eastAsia="Times New Roman"/>
          <w:shd w:val="clear" w:color="auto" w:fill="FFFFFF"/>
          <w:lang w:val="en-GB" w:eastAsia="en-GB"/>
        </w:rPr>
      </w:pPr>
    </w:p>
    <w:p w14:paraId="2A50895C" w14:textId="77777777" w:rsidR="00E61978" w:rsidRDefault="00E61978" w:rsidP="00E61978">
      <w:pPr>
        <w:jc w:val="both"/>
        <w:rPr>
          <w:rFonts w:eastAsia="Times New Roman"/>
          <w:shd w:val="clear" w:color="auto" w:fill="FFFFFF"/>
          <w:lang w:val="en-GB" w:eastAsia="en-GB"/>
        </w:rPr>
      </w:pPr>
      <w:r w:rsidRPr="00E825CE">
        <w:rPr>
          <w:rFonts w:eastAsia="Times New Roman"/>
          <w:shd w:val="clear" w:color="auto" w:fill="FFFFFF"/>
          <w:lang w:val="en-US" w:eastAsia="en-GB"/>
        </w:rPr>
        <w:t xml:space="preserve">This GMQL statement creates a new dataset </w:t>
      </w:r>
      <w:proofErr w:type="spellStart"/>
      <w:r>
        <w:rPr>
          <w:rFonts w:eastAsia="Times New Roman"/>
          <w:shd w:val="clear" w:color="auto" w:fill="FFFFFF"/>
          <w:lang w:val="en-GB" w:eastAsia="en-GB"/>
        </w:rPr>
        <w:t>DS_out</w:t>
      </w:r>
      <w:proofErr w:type="spellEnd"/>
      <w:r w:rsidRPr="00E825CE">
        <w:rPr>
          <w:rFonts w:eastAsia="Times New Roman"/>
          <w:shd w:val="clear" w:color="auto" w:fill="FFFFFF"/>
          <w:lang w:val="en-US" w:eastAsia="en-GB"/>
        </w:rPr>
        <w:t xml:space="preserve"> </w:t>
      </w:r>
      <w:r>
        <w:rPr>
          <w:rFonts w:eastAsia="Times New Roman"/>
          <w:shd w:val="clear" w:color="auto" w:fill="FFFFFF"/>
          <w:lang w:val="en-US" w:eastAsia="en-GB"/>
        </w:rPr>
        <w:t xml:space="preserve">equal to the input dataset </w:t>
      </w:r>
      <w:proofErr w:type="spellStart"/>
      <w:r>
        <w:rPr>
          <w:rFonts w:eastAsia="Times New Roman"/>
          <w:shd w:val="clear" w:color="auto" w:fill="FFFFFF"/>
          <w:lang w:val="en-US" w:eastAsia="en-GB"/>
        </w:rPr>
        <w:t>DS_in</w:t>
      </w:r>
      <w:proofErr w:type="spellEnd"/>
      <w:r>
        <w:rPr>
          <w:rFonts w:eastAsia="Times New Roman"/>
          <w:shd w:val="clear" w:color="auto" w:fill="FFFFFF"/>
          <w:lang w:val="en-US" w:eastAsia="en-GB"/>
        </w:rPr>
        <w:t xml:space="preserve">, but with the only difference that it keeps only the coordinates of every region, while all other region attributes are removed from the </w:t>
      </w:r>
      <w:proofErr w:type="spellStart"/>
      <w:r>
        <w:rPr>
          <w:rFonts w:eastAsia="Times New Roman"/>
          <w:shd w:val="clear" w:color="auto" w:fill="FFFFFF"/>
          <w:lang w:val="en-GB" w:eastAsia="en-GB"/>
        </w:rPr>
        <w:t>DS_out</w:t>
      </w:r>
      <w:proofErr w:type="spellEnd"/>
      <w:r>
        <w:rPr>
          <w:rFonts w:eastAsia="Times New Roman"/>
          <w:shd w:val="clear" w:color="auto" w:fill="FFFFFF"/>
          <w:lang w:val="en-GB" w:eastAsia="en-GB"/>
        </w:rPr>
        <w:t xml:space="preserve"> dataset schema (and their values from all </w:t>
      </w:r>
      <w:proofErr w:type="spellStart"/>
      <w:r>
        <w:rPr>
          <w:rFonts w:eastAsia="Times New Roman"/>
          <w:shd w:val="clear" w:color="auto" w:fill="FFFFFF"/>
          <w:lang w:val="en-GB" w:eastAsia="en-GB"/>
        </w:rPr>
        <w:t>DS_out</w:t>
      </w:r>
      <w:proofErr w:type="spellEnd"/>
      <w:r>
        <w:rPr>
          <w:rFonts w:eastAsia="Times New Roman"/>
          <w:shd w:val="clear" w:color="auto" w:fill="FFFFFF"/>
          <w:lang w:val="en-GB" w:eastAsia="en-GB"/>
        </w:rPr>
        <w:t xml:space="preserve"> dataset samples.</w:t>
      </w:r>
    </w:p>
    <w:p w14:paraId="6EB24771" w14:textId="77777777" w:rsidR="00E61978" w:rsidRDefault="00E61978" w:rsidP="00E61978">
      <w:pPr>
        <w:jc w:val="both"/>
        <w:rPr>
          <w:lang w:val="en-US"/>
        </w:rPr>
      </w:pPr>
    </w:p>
    <w:p w14:paraId="58AAE115" w14:textId="2E89BAD2" w:rsidR="00D428BF" w:rsidRDefault="00D428BF" w:rsidP="00E61978">
      <w:pPr>
        <w:jc w:val="both"/>
        <w:rPr>
          <w:lang w:val="en-US"/>
        </w:rPr>
      </w:pPr>
      <w:r w:rsidRPr="00D45033">
        <w:rPr>
          <w:u w:val="single"/>
          <w:lang w:val="en-US"/>
        </w:rPr>
        <w:t>Example 13</w:t>
      </w:r>
      <w:r>
        <w:rPr>
          <w:lang w:val="en-US"/>
        </w:rPr>
        <w:t>:</w:t>
      </w:r>
    </w:p>
    <w:p w14:paraId="74D0DC1C" w14:textId="769C51AF" w:rsidR="00D428BF" w:rsidRDefault="00D428BF" w:rsidP="00E61978">
      <w:pPr>
        <w:jc w:val="both"/>
        <w:rPr>
          <w:lang w:val="en-US"/>
        </w:rPr>
      </w:pPr>
      <w:proofErr w:type="spellStart"/>
      <w:r w:rsidRPr="00D428BF">
        <w:rPr>
          <w:lang w:val="en-US"/>
        </w:rPr>
        <w:t>DS_out</w:t>
      </w:r>
      <w:proofErr w:type="spellEnd"/>
      <w:r w:rsidRPr="00D428BF">
        <w:rPr>
          <w:lang w:val="en-US"/>
        </w:rPr>
        <w:t xml:space="preserve"> = </w:t>
      </w:r>
      <w:proofErr w:type="gramStart"/>
      <w:r w:rsidRPr="00D428BF">
        <w:rPr>
          <w:lang w:val="en-US"/>
        </w:rPr>
        <w:t>PROJECT(</w:t>
      </w:r>
      <w:proofErr w:type="spellStart"/>
      <w:proofErr w:type="gramEnd"/>
      <w:r w:rsidRPr="00D428BF">
        <w:rPr>
          <w:lang w:val="en-US"/>
        </w:rPr>
        <w:t>metadata_u</w:t>
      </w:r>
      <w:r>
        <w:rPr>
          <w:lang w:val="en-US"/>
        </w:rPr>
        <w:t>pdate</w:t>
      </w:r>
      <w:proofErr w:type="spellEnd"/>
      <w:r>
        <w:rPr>
          <w:lang w:val="en-US"/>
        </w:rPr>
        <w:t xml:space="preserve">: </w:t>
      </w:r>
      <w:proofErr w:type="spellStart"/>
      <w:r>
        <w:rPr>
          <w:lang w:val="en-US"/>
        </w:rPr>
        <w:t>newID</w:t>
      </w:r>
      <w:proofErr w:type="spellEnd"/>
      <w:r>
        <w:rPr>
          <w:lang w:val="en-US"/>
        </w:rPr>
        <w:t xml:space="preserve"> AS (ID</w:t>
      </w:r>
      <w:r w:rsidR="006521C6">
        <w:rPr>
          <w:lang w:val="en-US"/>
        </w:rPr>
        <w:t xml:space="preserve"> </w:t>
      </w:r>
      <w:r>
        <w:rPr>
          <w:lang w:val="en-US"/>
        </w:rPr>
        <w:t>*</w:t>
      </w:r>
      <w:r w:rsidR="006521C6">
        <w:rPr>
          <w:lang w:val="en-US"/>
        </w:rPr>
        <w:t xml:space="preserve"> </w:t>
      </w:r>
      <w:r>
        <w:rPr>
          <w:lang w:val="en-US"/>
        </w:rPr>
        <w:t xml:space="preserve">100), </w:t>
      </w:r>
      <w:proofErr w:type="spellStart"/>
      <w:r>
        <w:rPr>
          <w:lang w:val="en-US"/>
        </w:rPr>
        <w:t>newInfo</w:t>
      </w:r>
      <w:proofErr w:type="spellEnd"/>
      <w:r>
        <w:rPr>
          <w:lang w:val="en-US"/>
        </w:rPr>
        <w:t xml:space="preserve"> AS </w:t>
      </w:r>
      <w:r w:rsidR="006521C6">
        <w:rPr>
          <w:lang w:val="en-US"/>
        </w:rPr>
        <w:t>SQRT</w:t>
      </w:r>
      <w:r>
        <w:rPr>
          <w:lang w:val="en-US"/>
        </w:rPr>
        <w:t xml:space="preserve">(Info)) </w:t>
      </w:r>
      <w:proofErr w:type="spellStart"/>
      <w:r>
        <w:rPr>
          <w:lang w:val="en-US"/>
        </w:rPr>
        <w:t>DS_in</w:t>
      </w:r>
      <w:proofErr w:type="spellEnd"/>
      <w:r w:rsidRPr="00D428BF">
        <w:rPr>
          <w:lang w:val="en-US"/>
        </w:rPr>
        <w:t>;</w:t>
      </w:r>
    </w:p>
    <w:p w14:paraId="7BB0A4AD" w14:textId="77777777" w:rsidR="00D428BF" w:rsidRDefault="00D428BF" w:rsidP="00E61978">
      <w:pPr>
        <w:jc w:val="both"/>
        <w:rPr>
          <w:lang w:val="en-US"/>
        </w:rPr>
      </w:pPr>
    </w:p>
    <w:p w14:paraId="42AA6FBE" w14:textId="154217BE" w:rsidR="00D428BF" w:rsidRDefault="00D428BF" w:rsidP="00E61978">
      <w:pPr>
        <w:jc w:val="both"/>
        <w:rPr>
          <w:lang w:val="en-US"/>
        </w:rPr>
      </w:pPr>
      <w:r>
        <w:rPr>
          <w:lang w:val="en-US"/>
        </w:rPr>
        <w:t xml:space="preserve">This GMQL statement creates a new dataset </w:t>
      </w:r>
      <w:proofErr w:type="spellStart"/>
      <w:r>
        <w:rPr>
          <w:lang w:val="en-US"/>
        </w:rPr>
        <w:t>DS_out</w:t>
      </w:r>
      <w:proofErr w:type="spellEnd"/>
      <w:r>
        <w:rPr>
          <w:lang w:val="en-US"/>
        </w:rPr>
        <w:t xml:space="preserve"> equal to the input dataset </w:t>
      </w:r>
      <w:proofErr w:type="spellStart"/>
      <w:r>
        <w:rPr>
          <w:lang w:val="en-US"/>
        </w:rPr>
        <w:t>DS_in</w:t>
      </w:r>
      <w:proofErr w:type="spellEnd"/>
      <w:r>
        <w:rPr>
          <w:lang w:val="en-US"/>
        </w:rPr>
        <w:t xml:space="preserve">. In addition, in the metadata of </w:t>
      </w:r>
      <w:proofErr w:type="spellStart"/>
      <w:r>
        <w:rPr>
          <w:lang w:val="en-US"/>
        </w:rPr>
        <w:t>DS_out</w:t>
      </w:r>
      <w:proofErr w:type="spellEnd"/>
      <w:r>
        <w:rPr>
          <w:lang w:val="en-US"/>
        </w:rPr>
        <w:t xml:space="preserve"> samples, it adds two new metadata: </w:t>
      </w:r>
      <w:proofErr w:type="spellStart"/>
      <w:r>
        <w:rPr>
          <w:i/>
          <w:lang w:val="en-US"/>
        </w:rPr>
        <w:t>newId</w:t>
      </w:r>
      <w:proofErr w:type="spellEnd"/>
      <w:r w:rsidR="00FD66AF">
        <w:rPr>
          <w:lang w:val="en-US"/>
        </w:rPr>
        <w:t xml:space="preserve">, which </w:t>
      </w:r>
      <w:r>
        <w:rPr>
          <w:lang w:val="en-US"/>
        </w:rPr>
        <w:t>y</w:t>
      </w:r>
      <w:r w:rsidR="000536C4">
        <w:rPr>
          <w:lang w:val="en-US"/>
        </w:rPr>
        <w:t>i</w:t>
      </w:r>
      <w:r>
        <w:rPr>
          <w:lang w:val="en-US"/>
        </w:rPr>
        <w:t xml:space="preserve">elds the value of the existing metadata attribute </w:t>
      </w:r>
      <w:r w:rsidR="00FD66AF">
        <w:rPr>
          <w:i/>
          <w:lang w:val="en-US"/>
        </w:rPr>
        <w:t>ID</w:t>
      </w:r>
      <w:r>
        <w:rPr>
          <w:lang w:val="en-US"/>
        </w:rPr>
        <w:t xml:space="preserve"> multiplied by a factor of 100 (the new value is </w:t>
      </w:r>
      <w:r w:rsidR="000165F6">
        <w:rPr>
          <w:lang w:val="en-US"/>
        </w:rPr>
        <w:t xml:space="preserve">of type </w:t>
      </w:r>
      <w:r>
        <w:rPr>
          <w:lang w:val="en-US"/>
        </w:rPr>
        <w:t>double)</w:t>
      </w:r>
      <w:r w:rsidR="000536C4">
        <w:rPr>
          <w:lang w:val="en-US"/>
        </w:rPr>
        <w:t>, and</w:t>
      </w:r>
      <w:r>
        <w:rPr>
          <w:lang w:val="en-US"/>
        </w:rPr>
        <w:t xml:space="preserve"> </w:t>
      </w:r>
      <w:proofErr w:type="spellStart"/>
      <w:r>
        <w:rPr>
          <w:i/>
          <w:lang w:val="en-US"/>
        </w:rPr>
        <w:t>newInfo</w:t>
      </w:r>
      <w:proofErr w:type="spellEnd"/>
      <w:r>
        <w:rPr>
          <w:lang w:val="en-US"/>
        </w:rPr>
        <w:t xml:space="preserve">, </w:t>
      </w:r>
      <w:r w:rsidR="000536C4">
        <w:rPr>
          <w:lang w:val="en-US"/>
        </w:rPr>
        <w:t xml:space="preserve">which </w:t>
      </w:r>
      <w:r>
        <w:rPr>
          <w:lang w:val="en-US"/>
        </w:rPr>
        <w:t xml:space="preserve">instead contains the special value “GMQL </w:t>
      </w:r>
      <w:r w:rsidRPr="00D428BF">
        <w:rPr>
          <w:lang w:val="en-US"/>
        </w:rPr>
        <w:t xml:space="preserve">Casting </w:t>
      </w:r>
      <w:r w:rsidRPr="00D428BF">
        <w:rPr>
          <w:lang w:val="en-US"/>
        </w:rPr>
        <w:lastRenderedPageBreak/>
        <w:t>Exception: Could not parse</w:t>
      </w:r>
      <w:r>
        <w:rPr>
          <w:lang w:val="en-US"/>
        </w:rPr>
        <w:t>” since it is derived from a non-numerical field which cannot be casted (in order to perform the numerical operation of computing its squared root).</w:t>
      </w:r>
    </w:p>
    <w:p w14:paraId="07BEAA0B" w14:textId="77777777" w:rsidR="006521C6" w:rsidRPr="00D428BF" w:rsidRDefault="006521C6" w:rsidP="00E61978">
      <w:pPr>
        <w:jc w:val="both"/>
        <w:rPr>
          <w:lang w:val="en-US"/>
        </w:rPr>
      </w:pPr>
    </w:p>
    <w:p w14:paraId="486B9CA8" w14:textId="77777777" w:rsidR="00E61978" w:rsidRPr="00282A73" w:rsidRDefault="00E61978" w:rsidP="00E61978">
      <w:pPr>
        <w:jc w:val="both"/>
        <w:rPr>
          <w:lang w:val="en-US"/>
        </w:rPr>
      </w:pPr>
    </w:p>
    <w:p w14:paraId="6365B45E" w14:textId="77777777" w:rsidR="00E61978" w:rsidRPr="007A7600" w:rsidRDefault="00E61978" w:rsidP="00E61978">
      <w:pPr>
        <w:pStyle w:val="Titolo2"/>
        <w:numPr>
          <w:ilvl w:val="0"/>
          <w:numId w:val="13"/>
        </w:numPr>
        <w:contextualSpacing/>
        <w:jc w:val="both"/>
        <w:rPr>
          <w:lang w:val="en-US"/>
        </w:rPr>
      </w:pPr>
      <w:bookmarkStart w:id="12" w:name="_Toc19192302"/>
      <w:r w:rsidRPr="007A7600">
        <w:rPr>
          <w:lang w:val="en-US"/>
        </w:rPr>
        <w:t>EXTEND</w:t>
      </w:r>
      <w:bookmarkEnd w:id="12"/>
    </w:p>
    <w:p w14:paraId="4FC56419" w14:textId="77777777" w:rsidR="00E61978" w:rsidRPr="00282A73" w:rsidRDefault="00E61978" w:rsidP="00E61978">
      <w:pPr>
        <w:jc w:val="both"/>
        <w:rPr>
          <w:lang w:val="en-US"/>
        </w:rPr>
      </w:pPr>
      <w:r w:rsidRPr="00282A73">
        <w:rPr>
          <w:lang w:val="en-US"/>
        </w:rPr>
        <w:t xml:space="preserve">For each sample in an input dataset, the EXTEND operator builds new metadata attributes, assigns their values as the result of arithmetic and/or aggregate functions calculated on sample region attributes, and adds them to the existing metadata attribute-value pairs of the sample. Sample number and their genomic regions, with their attributes and values, remain unchanged in the output dataset.  </w:t>
      </w:r>
    </w:p>
    <w:p w14:paraId="629DE6C6" w14:textId="77777777" w:rsidR="00E61978" w:rsidRPr="00282A73" w:rsidRDefault="00E61978" w:rsidP="00E61978">
      <w:pPr>
        <w:jc w:val="both"/>
        <w:rPr>
          <w:lang w:val="en-US"/>
        </w:rPr>
      </w:pPr>
      <w:r w:rsidRPr="00282A73">
        <w:rPr>
          <w:lang w:val="en-US"/>
        </w:rPr>
        <w:t>The general syntax for EXTEND is:</w:t>
      </w:r>
    </w:p>
    <w:p w14:paraId="5EAB3602" w14:textId="77777777" w:rsidR="00E61978" w:rsidRPr="00282A73" w:rsidRDefault="00E61978" w:rsidP="00E61978">
      <w:pPr>
        <w:jc w:val="both"/>
        <w:rPr>
          <w:lang w:val="en-US"/>
        </w:rPr>
      </w:pPr>
      <w:proofErr w:type="spellStart"/>
      <w:r w:rsidRPr="00282A73">
        <w:rPr>
          <w:i/>
          <w:lang w:val="en-US"/>
        </w:rPr>
        <w:t>DS</w:t>
      </w:r>
      <w:r w:rsidRPr="00282A73">
        <w:rPr>
          <w:i/>
          <w:vertAlign w:val="subscript"/>
          <w:lang w:val="en-US"/>
        </w:rPr>
        <w:t>out</w:t>
      </w:r>
      <w:proofErr w:type="spellEnd"/>
      <w:r w:rsidRPr="00282A73">
        <w:rPr>
          <w:lang w:val="en-US"/>
        </w:rPr>
        <w:t xml:space="preserve"> = </w:t>
      </w:r>
      <w:proofErr w:type="gramStart"/>
      <w:r w:rsidRPr="00282A73">
        <w:rPr>
          <w:lang w:val="en-US"/>
        </w:rPr>
        <w:t>EXTEND(</w:t>
      </w:r>
      <w:proofErr w:type="gramEnd"/>
      <w:r w:rsidRPr="00282A73">
        <w:rPr>
          <w:i/>
          <w:lang w:val="en-US"/>
        </w:rPr>
        <w:t>NM</w:t>
      </w:r>
      <w:r w:rsidRPr="00282A73">
        <w:rPr>
          <w:i/>
          <w:vertAlign w:val="subscript"/>
          <w:lang w:val="en-US"/>
        </w:rPr>
        <w:t>1</w:t>
      </w:r>
      <w:r w:rsidRPr="00E975F6">
        <w:rPr>
          <w:lang w:val="en-US"/>
        </w:rPr>
        <w:t xml:space="preserve"> </w:t>
      </w:r>
      <w:r w:rsidRPr="00282A73">
        <w:rPr>
          <w:lang w:val="en-US"/>
        </w:rPr>
        <w:t xml:space="preserve">AS </w:t>
      </w:r>
      <w:r w:rsidRPr="00282A73">
        <w:rPr>
          <w:i/>
          <w:lang w:val="en-US"/>
        </w:rPr>
        <w:t>g</w:t>
      </w:r>
      <w:r w:rsidRPr="00282A73">
        <w:rPr>
          <w:i/>
          <w:vertAlign w:val="subscript"/>
          <w:lang w:val="en-US"/>
        </w:rPr>
        <w:t>1</w:t>
      </w:r>
      <w:r w:rsidRPr="00282A73">
        <w:rPr>
          <w:lang w:val="en-US"/>
        </w:rPr>
        <w:t xml:space="preserve">, ..., </w:t>
      </w:r>
      <w:proofErr w:type="spellStart"/>
      <w:r w:rsidRPr="00282A73">
        <w:rPr>
          <w:i/>
          <w:lang w:val="en-US"/>
        </w:rPr>
        <w:t>NM</w:t>
      </w:r>
      <w:r w:rsidRPr="00282A73">
        <w:rPr>
          <w:i/>
          <w:vertAlign w:val="subscript"/>
          <w:lang w:val="en-US"/>
        </w:rPr>
        <w:t>k</w:t>
      </w:r>
      <w:proofErr w:type="spellEnd"/>
      <w:r w:rsidRPr="00E975F6">
        <w:rPr>
          <w:lang w:val="en-US"/>
        </w:rPr>
        <w:t xml:space="preserve"> </w:t>
      </w:r>
      <w:r w:rsidRPr="00282A73">
        <w:rPr>
          <w:lang w:val="en-US"/>
        </w:rPr>
        <w:t xml:space="preserve">AS </w:t>
      </w:r>
      <w:proofErr w:type="spellStart"/>
      <w:r w:rsidRPr="00282A73">
        <w:rPr>
          <w:i/>
          <w:lang w:val="en-US"/>
        </w:rPr>
        <w:t>g</w:t>
      </w:r>
      <w:r w:rsidRPr="00282A73">
        <w:rPr>
          <w:i/>
          <w:vertAlign w:val="subscript"/>
          <w:lang w:val="en-US"/>
        </w:rPr>
        <w:t>k</w:t>
      </w:r>
      <w:proofErr w:type="spellEnd"/>
      <w:r w:rsidRPr="00282A73">
        <w:rPr>
          <w:lang w:val="en-US"/>
        </w:rPr>
        <w:t xml:space="preserve">) </w:t>
      </w:r>
      <w:proofErr w:type="spellStart"/>
      <w:r w:rsidRPr="00282A73">
        <w:rPr>
          <w:i/>
          <w:lang w:val="en-US"/>
        </w:rPr>
        <w:t>DS</w:t>
      </w:r>
      <w:r w:rsidRPr="00282A73">
        <w:rPr>
          <w:i/>
          <w:vertAlign w:val="subscript"/>
          <w:lang w:val="en-US"/>
        </w:rPr>
        <w:t>in</w:t>
      </w:r>
      <w:proofErr w:type="spellEnd"/>
      <w:r w:rsidRPr="00282A73">
        <w:rPr>
          <w:lang w:val="en-US"/>
        </w:rPr>
        <w:t>;</w:t>
      </w:r>
    </w:p>
    <w:p w14:paraId="6943E322" w14:textId="77777777" w:rsidR="00E61978" w:rsidRDefault="00E61978" w:rsidP="00E61978">
      <w:pPr>
        <w:jc w:val="both"/>
      </w:pPr>
      <w:r w:rsidRPr="00C144FE">
        <w:rPr>
          <w:lang w:val="en-US"/>
        </w:rPr>
        <w:t>where</w:t>
      </w:r>
      <w:r>
        <w:t>:</w:t>
      </w:r>
    </w:p>
    <w:p w14:paraId="6C6D8B95" w14:textId="77777777" w:rsidR="00E61978" w:rsidRPr="00282A73" w:rsidRDefault="00E61978" w:rsidP="00E61978">
      <w:pPr>
        <w:numPr>
          <w:ilvl w:val="0"/>
          <w:numId w:val="4"/>
        </w:numPr>
        <w:contextualSpacing/>
        <w:jc w:val="both"/>
        <w:rPr>
          <w:lang w:val="en-US"/>
        </w:rPr>
      </w:pPr>
      <w:proofErr w:type="spellStart"/>
      <w:r w:rsidRPr="00282A73">
        <w:rPr>
          <w:i/>
          <w:lang w:val="en-US"/>
        </w:rPr>
        <w:t>DS</w:t>
      </w:r>
      <w:r w:rsidRPr="00282A73">
        <w:rPr>
          <w:i/>
          <w:vertAlign w:val="subscript"/>
          <w:lang w:val="en-US"/>
        </w:rPr>
        <w:t>in</w:t>
      </w:r>
      <w:proofErr w:type="spellEnd"/>
      <w:r w:rsidRPr="00282A73">
        <w:rPr>
          <w:lang w:val="en-US"/>
        </w:rPr>
        <w:t xml:space="preserve"> is the input dataset whose sample region attribute values are used to compute the new sample metadata;</w:t>
      </w:r>
    </w:p>
    <w:p w14:paraId="4190B31D" w14:textId="77777777" w:rsidR="00E61978" w:rsidRPr="00762A93" w:rsidRDefault="00E61978" w:rsidP="00E61978">
      <w:pPr>
        <w:numPr>
          <w:ilvl w:val="0"/>
          <w:numId w:val="26"/>
        </w:numPr>
        <w:contextualSpacing/>
        <w:jc w:val="both"/>
        <w:rPr>
          <w:rFonts w:ascii="Times New Roman" w:eastAsia="Times New Roman" w:hAnsi="Times New Roman" w:cs="Times New Roman"/>
          <w:color w:val="auto"/>
          <w:sz w:val="24"/>
          <w:szCs w:val="24"/>
          <w:lang w:val="en-GB" w:eastAsia="en-GB"/>
        </w:rPr>
      </w:pPr>
      <w:proofErr w:type="spellStart"/>
      <w:r w:rsidRPr="00762A93">
        <w:rPr>
          <w:i/>
          <w:lang w:val="en-US"/>
        </w:rPr>
        <w:t>DS</w:t>
      </w:r>
      <w:r w:rsidRPr="00762A93">
        <w:rPr>
          <w:i/>
          <w:vertAlign w:val="subscript"/>
          <w:lang w:val="en-US"/>
        </w:rPr>
        <w:t>out</w:t>
      </w:r>
      <w:proofErr w:type="spellEnd"/>
      <w:r w:rsidRPr="00762A93">
        <w:rPr>
          <w:lang w:val="en-US"/>
        </w:rPr>
        <w:t xml:space="preserve"> is the output dataset, a copy of the input dataset with additional metadata calculated by EXTEND;</w:t>
      </w:r>
    </w:p>
    <w:p w14:paraId="67342D3C" w14:textId="77777777" w:rsidR="00E61978" w:rsidRPr="00DA7A5B" w:rsidRDefault="00E61978" w:rsidP="00E61978">
      <w:pPr>
        <w:numPr>
          <w:ilvl w:val="0"/>
          <w:numId w:val="26"/>
        </w:numPr>
        <w:contextualSpacing/>
        <w:jc w:val="both"/>
        <w:rPr>
          <w:rFonts w:ascii="Times New Roman" w:eastAsia="Times New Roman" w:hAnsi="Times New Roman" w:cs="Times New Roman"/>
          <w:color w:val="auto"/>
          <w:lang w:val="en-GB" w:eastAsia="en-GB"/>
        </w:rPr>
      </w:pPr>
      <w:r w:rsidRPr="005544A0">
        <w:rPr>
          <w:i/>
          <w:lang w:val="en-US"/>
        </w:rPr>
        <w:t>NM</w:t>
      </w:r>
      <w:r w:rsidRPr="005544A0">
        <w:rPr>
          <w:i/>
          <w:vertAlign w:val="subscript"/>
          <w:lang w:val="en-US"/>
        </w:rPr>
        <w:t>1</w:t>
      </w:r>
      <w:r w:rsidRPr="005544A0">
        <w:rPr>
          <w:lang w:val="en-US"/>
        </w:rPr>
        <w:t xml:space="preserve">, ..., </w:t>
      </w:r>
      <w:proofErr w:type="spellStart"/>
      <w:r w:rsidRPr="005544A0">
        <w:rPr>
          <w:i/>
          <w:lang w:val="en-US"/>
        </w:rPr>
        <w:t>NM</w:t>
      </w:r>
      <w:r w:rsidRPr="005544A0">
        <w:rPr>
          <w:i/>
          <w:vertAlign w:val="subscript"/>
          <w:lang w:val="en-US"/>
        </w:rPr>
        <w:t>k</w:t>
      </w:r>
      <w:proofErr w:type="spellEnd"/>
      <w:r w:rsidRPr="005544A0">
        <w:rPr>
          <w:i/>
          <w:vertAlign w:val="subscript"/>
          <w:lang w:val="en-US"/>
        </w:rPr>
        <w:t>;</w:t>
      </w:r>
      <w:r w:rsidRPr="005544A0">
        <w:rPr>
          <w:lang w:val="en-US"/>
        </w:rPr>
        <w:t xml:space="preserve"> are new metadata attributes generated using arithmetic and/or aggregate functions </w:t>
      </w:r>
      <w:r w:rsidRPr="005544A0">
        <w:rPr>
          <w:i/>
          <w:lang w:val="en-US"/>
        </w:rPr>
        <w:t>g</w:t>
      </w:r>
      <w:r w:rsidRPr="005544A0">
        <w:rPr>
          <w:i/>
          <w:vertAlign w:val="subscript"/>
          <w:lang w:val="en-US"/>
        </w:rPr>
        <w:t>1</w:t>
      </w:r>
      <w:r w:rsidRPr="005544A0">
        <w:rPr>
          <w:i/>
          <w:lang w:val="en-US"/>
        </w:rPr>
        <w:t xml:space="preserve">, ..., </w:t>
      </w:r>
      <w:proofErr w:type="spellStart"/>
      <w:r w:rsidRPr="005544A0">
        <w:rPr>
          <w:i/>
          <w:lang w:val="en-US"/>
        </w:rPr>
        <w:t>g</w:t>
      </w:r>
      <w:r w:rsidRPr="005544A0">
        <w:rPr>
          <w:i/>
          <w:vertAlign w:val="subscript"/>
          <w:lang w:val="en-US"/>
        </w:rPr>
        <w:t>k</w:t>
      </w:r>
      <w:proofErr w:type="spellEnd"/>
      <w:r w:rsidRPr="005544A0">
        <w:rPr>
          <w:lang w:val="en-US"/>
        </w:rPr>
        <w:t xml:space="preserve"> on the sample region attributes in </w:t>
      </w:r>
      <w:proofErr w:type="spellStart"/>
      <w:r w:rsidRPr="005544A0">
        <w:rPr>
          <w:i/>
          <w:lang w:val="en-US"/>
        </w:rPr>
        <w:t>DS</w:t>
      </w:r>
      <w:r w:rsidRPr="005544A0">
        <w:rPr>
          <w:i/>
          <w:vertAlign w:val="subscript"/>
          <w:lang w:val="en-US"/>
        </w:rPr>
        <w:t>in</w:t>
      </w:r>
      <w:proofErr w:type="spellEnd"/>
      <w:r w:rsidRPr="005544A0">
        <w:rPr>
          <w:lang w:val="en-US"/>
        </w:rPr>
        <w:t xml:space="preserve">. In addition to the usual aggregate functions, additional ones are available: </w:t>
      </w:r>
      <w:r w:rsidRPr="001257B6">
        <w:rPr>
          <w:lang w:val="en-US"/>
        </w:rPr>
        <w:t>q</w:t>
      </w:r>
      <w:r w:rsidRPr="001257B6">
        <w:rPr>
          <w:rFonts w:eastAsia="Times New Roman"/>
          <w:shd w:val="clear" w:color="auto" w:fill="FFFFFF"/>
          <w:lang w:val="en-GB" w:eastAsia="en-GB"/>
        </w:rPr>
        <w:t>1(</w:t>
      </w:r>
      <w:proofErr w:type="spellStart"/>
      <w:r w:rsidRPr="001257B6">
        <w:rPr>
          <w:rFonts w:eastAsia="Times New Roman"/>
          <w:i/>
          <w:shd w:val="clear" w:color="auto" w:fill="FFFFFF"/>
          <w:lang w:val="en-GB" w:eastAsia="en-GB"/>
        </w:rPr>
        <w:t>region_attribute</w:t>
      </w:r>
      <w:proofErr w:type="spellEnd"/>
      <w:r w:rsidRPr="001257B6">
        <w:rPr>
          <w:rFonts w:eastAsia="Times New Roman"/>
          <w:shd w:val="clear" w:color="auto" w:fill="FFFFFF"/>
          <w:lang w:val="en-GB" w:eastAsia="en-GB"/>
        </w:rPr>
        <w:t>)</w:t>
      </w:r>
      <w:r w:rsidRPr="005544A0">
        <w:rPr>
          <w:rFonts w:eastAsia="Times New Roman"/>
          <w:shd w:val="clear" w:color="auto" w:fill="FFFFFF"/>
          <w:lang w:val="en-GB" w:eastAsia="en-GB"/>
        </w:rPr>
        <w:t>, q2(</w:t>
      </w:r>
      <w:proofErr w:type="spellStart"/>
      <w:r w:rsidRPr="005544A0">
        <w:rPr>
          <w:rFonts w:eastAsia="Times New Roman"/>
          <w:i/>
          <w:shd w:val="clear" w:color="auto" w:fill="FFFFFF"/>
          <w:lang w:val="en-GB" w:eastAsia="en-GB"/>
        </w:rPr>
        <w:t>region_attribute</w:t>
      </w:r>
      <w:proofErr w:type="spellEnd"/>
      <w:r w:rsidRPr="005544A0">
        <w:rPr>
          <w:rFonts w:eastAsia="Times New Roman"/>
          <w:shd w:val="clear" w:color="auto" w:fill="FFFFFF"/>
          <w:lang w:val="en-GB" w:eastAsia="en-GB"/>
        </w:rPr>
        <w:t>), q3(</w:t>
      </w:r>
      <w:proofErr w:type="spellStart"/>
      <w:r w:rsidRPr="005544A0">
        <w:rPr>
          <w:rFonts w:eastAsia="Times New Roman"/>
          <w:i/>
          <w:shd w:val="clear" w:color="auto" w:fill="FFFFFF"/>
          <w:lang w:val="en-GB" w:eastAsia="en-GB"/>
        </w:rPr>
        <w:t>region_attribute</w:t>
      </w:r>
      <w:proofErr w:type="spellEnd"/>
      <w:r w:rsidRPr="005544A0">
        <w:rPr>
          <w:rFonts w:eastAsia="Times New Roman"/>
          <w:shd w:val="clear" w:color="auto" w:fill="FFFFFF"/>
          <w:lang w:val="en-GB" w:eastAsia="en-GB"/>
        </w:rPr>
        <w:t xml:space="preserve">), which are respectively the first, second, and third quartile of the values of the specified </w:t>
      </w:r>
      <w:proofErr w:type="spellStart"/>
      <w:r w:rsidRPr="005544A0">
        <w:rPr>
          <w:rFonts w:eastAsia="Times New Roman"/>
          <w:i/>
          <w:shd w:val="clear" w:color="auto" w:fill="FFFFFF"/>
          <w:lang w:val="en-GB" w:eastAsia="en-GB"/>
        </w:rPr>
        <w:t>region_attribute</w:t>
      </w:r>
      <w:proofErr w:type="spellEnd"/>
      <w:r>
        <w:rPr>
          <w:rFonts w:eastAsia="Times New Roman"/>
          <w:shd w:val="clear" w:color="auto" w:fill="FFFFFF"/>
          <w:lang w:val="en-GB" w:eastAsia="en-GB"/>
        </w:rPr>
        <w:t>.</w:t>
      </w:r>
    </w:p>
    <w:p w14:paraId="57B83E7F" w14:textId="77777777" w:rsidR="00E61978" w:rsidRDefault="00E61978" w:rsidP="00E61978">
      <w:pPr>
        <w:contextualSpacing/>
        <w:jc w:val="both"/>
        <w:rPr>
          <w:rFonts w:ascii="Times New Roman" w:eastAsia="Times New Roman" w:hAnsi="Times New Roman" w:cs="Times New Roman"/>
          <w:color w:val="auto"/>
          <w:lang w:val="en-GB" w:eastAsia="en-GB"/>
        </w:rPr>
      </w:pPr>
    </w:p>
    <w:p w14:paraId="524276F6" w14:textId="77777777" w:rsidR="00E61978" w:rsidRPr="00AD7CE8" w:rsidRDefault="00E61978" w:rsidP="00E61978">
      <w:pPr>
        <w:jc w:val="both"/>
        <w:rPr>
          <w:color w:val="000000" w:themeColor="text1"/>
          <w:lang w:val="en-GB"/>
        </w:rPr>
      </w:pPr>
      <w:r w:rsidRPr="00A33876">
        <w:rPr>
          <w:color w:val="000000" w:themeColor="text1"/>
          <w:u w:val="single"/>
          <w:lang w:val="en-GB"/>
        </w:rPr>
        <w:t>Note</w:t>
      </w:r>
      <w:r w:rsidRPr="00A33876">
        <w:rPr>
          <w:color w:val="000000" w:themeColor="text1"/>
          <w:lang w:val="en-GB"/>
        </w:rPr>
        <w:t xml:space="preserve">: </w:t>
      </w:r>
      <w:r>
        <w:rPr>
          <w:color w:val="000000" w:themeColor="text1"/>
          <w:lang w:val="en-GB"/>
        </w:rPr>
        <w:t>EXTEND</w:t>
      </w:r>
      <w:r w:rsidRPr="00A33876">
        <w:rPr>
          <w:color w:val="000000" w:themeColor="text1"/>
          <w:lang w:val="en-GB"/>
        </w:rPr>
        <w:t xml:space="preserve"> does not have a default form (the statement </w:t>
      </w:r>
      <w:proofErr w:type="gramStart"/>
      <w:r>
        <w:rPr>
          <w:i/>
          <w:color w:val="000000" w:themeColor="text1"/>
          <w:lang w:val="en-GB"/>
        </w:rPr>
        <w:t>EXTEND</w:t>
      </w:r>
      <w:r w:rsidRPr="00A33876">
        <w:rPr>
          <w:i/>
          <w:color w:val="000000" w:themeColor="text1"/>
          <w:lang w:val="en-GB"/>
        </w:rPr>
        <w:t>(</w:t>
      </w:r>
      <w:proofErr w:type="gramEnd"/>
      <w:r w:rsidRPr="00A33876">
        <w:rPr>
          <w:i/>
          <w:color w:val="000000" w:themeColor="text1"/>
          <w:lang w:val="en-GB"/>
        </w:rPr>
        <w:t xml:space="preserve">) </w:t>
      </w:r>
      <w:proofErr w:type="spellStart"/>
      <w:r w:rsidRPr="00A33876">
        <w:rPr>
          <w:i/>
          <w:color w:val="000000" w:themeColor="text1"/>
          <w:lang w:val="en-GB"/>
        </w:rPr>
        <w:t>DS</w:t>
      </w:r>
      <w:r w:rsidRPr="00A33876">
        <w:rPr>
          <w:i/>
          <w:color w:val="000000" w:themeColor="text1"/>
          <w:vertAlign w:val="subscript"/>
          <w:lang w:val="en-GB"/>
        </w:rPr>
        <w:t>in</w:t>
      </w:r>
      <w:proofErr w:type="spellEnd"/>
      <w:r w:rsidRPr="00A33876">
        <w:rPr>
          <w:color w:val="000000" w:themeColor="text1"/>
          <w:lang w:val="en-GB"/>
        </w:rPr>
        <w:t xml:space="preserve"> does not compile); at least one parameter is required</w:t>
      </w:r>
      <w:r w:rsidRPr="00AD7CE8">
        <w:rPr>
          <w:color w:val="000000" w:themeColor="text1"/>
          <w:lang w:val="en-GB"/>
        </w:rPr>
        <w:t>.</w:t>
      </w:r>
    </w:p>
    <w:p w14:paraId="5ADA99A0" w14:textId="77777777" w:rsidR="00E61978" w:rsidRPr="0034742E" w:rsidRDefault="00E61978" w:rsidP="00E61978">
      <w:pPr>
        <w:jc w:val="both"/>
        <w:rPr>
          <w:u w:val="single"/>
          <w:lang w:val="en-GB"/>
        </w:rPr>
      </w:pPr>
    </w:p>
    <w:p w14:paraId="0F447C4C" w14:textId="77777777" w:rsidR="00E61978" w:rsidRPr="00282A73" w:rsidRDefault="00E61978" w:rsidP="00E61978">
      <w:pPr>
        <w:jc w:val="both"/>
        <w:rPr>
          <w:lang w:val="en-US"/>
        </w:rPr>
      </w:pPr>
    </w:p>
    <w:p w14:paraId="51613C09" w14:textId="77777777" w:rsidR="00E61978" w:rsidRPr="00282A73" w:rsidRDefault="00E61978" w:rsidP="00E61978">
      <w:pPr>
        <w:jc w:val="both"/>
        <w:rPr>
          <w:lang w:val="en-US"/>
        </w:rPr>
      </w:pPr>
      <w:r w:rsidRPr="00282A73">
        <w:rPr>
          <w:u w:val="single"/>
          <w:lang w:val="en-US"/>
        </w:rPr>
        <w:t>Example 1</w:t>
      </w:r>
      <w:r w:rsidRPr="00282A73">
        <w:rPr>
          <w:lang w:val="en-US"/>
        </w:rPr>
        <w:t>:</w:t>
      </w:r>
    </w:p>
    <w:p w14:paraId="1A49099A" w14:textId="77777777" w:rsidR="00E61978" w:rsidRPr="00282A73" w:rsidRDefault="00E61978" w:rsidP="00E61978">
      <w:pPr>
        <w:jc w:val="both"/>
        <w:rPr>
          <w:lang w:val="en-US"/>
        </w:rPr>
      </w:pPr>
      <w:r>
        <w:rPr>
          <w:lang w:val="en-US"/>
        </w:rPr>
        <w:t xml:space="preserve">RES = </w:t>
      </w:r>
      <w:proofErr w:type="gramStart"/>
      <w:r>
        <w:rPr>
          <w:lang w:val="en-US"/>
        </w:rPr>
        <w:t>EXTEND(</w:t>
      </w:r>
      <w:proofErr w:type="spellStart"/>
      <w:proofErr w:type="gramEnd"/>
      <w:r>
        <w:rPr>
          <w:lang w:val="en-US"/>
        </w:rPr>
        <w:t>Region_c</w:t>
      </w:r>
      <w:r w:rsidRPr="00282A73">
        <w:rPr>
          <w:lang w:val="en-US"/>
        </w:rPr>
        <w:t>ount</w:t>
      </w:r>
      <w:proofErr w:type="spellEnd"/>
      <w:r w:rsidRPr="00282A73">
        <w:rPr>
          <w:lang w:val="en-US"/>
        </w:rPr>
        <w:t xml:space="preserve"> AS COUNT()) EXP;</w:t>
      </w:r>
    </w:p>
    <w:p w14:paraId="7F0214BC" w14:textId="77777777" w:rsidR="00E61978" w:rsidRPr="00282A73" w:rsidRDefault="00E61978" w:rsidP="00E61978">
      <w:pPr>
        <w:jc w:val="both"/>
        <w:rPr>
          <w:lang w:val="en-US"/>
        </w:rPr>
      </w:pPr>
    </w:p>
    <w:p w14:paraId="0DE26E8E" w14:textId="77777777" w:rsidR="00E61978" w:rsidRPr="00282A73" w:rsidRDefault="00E61978" w:rsidP="00E61978">
      <w:pPr>
        <w:jc w:val="both"/>
        <w:rPr>
          <w:lang w:val="en-US"/>
        </w:rPr>
      </w:pPr>
      <w:r w:rsidRPr="00282A73">
        <w:rPr>
          <w:lang w:val="en-US"/>
        </w:rPr>
        <w:t xml:space="preserve">This GMQL statement counts the regions in each sample </w:t>
      </w:r>
      <w:r>
        <w:rPr>
          <w:lang w:val="en-US"/>
        </w:rPr>
        <w:t xml:space="preserve">of the input dataset EXP </w:t>
      </w:r>
      <w:r w:rsidRPr="00282A73">
        <w:rPr>
          <w:lang w:val="en-US"/>
        </w:rPr>
        <w:t xml:space="preserve">and stores their number as value of the new metadata </w:t>
      </w:r>
      <w:proofErr w:type="spellStart"/>
      <w:r w:rsidRPr="00282A73">
        <w:rPr>
          <w:i/>
          <w:lang w:val="en-US"/>
        </w:rPr>
        <w:t>Region</w:t>
      </w:r>
      <w:r>
        <w:rPr>
          <w:i/>
          <w:lang w:val="en-US"/>
        </w:rPr>
        <w:t>_c</w:t>
      </w:r>
      <w:r w:rsidRPr="00282A73">
        <w:rPr>
          <w:i/>
          <w:lang w:val="en-US"/>
        </w:rPr>
        <w:t>ount</w:t>
      </w:r>
      <w:proofErr w:type="spellEnd"/>
      <w:r w:rsidRPr="00282A73">
        <w:rPr>
          <w:i/>
          <w:lang w:val="en-US"/>
        </w:rPr>
        <w:t xml:space="preserve"> </w:t>
      </w:r>
      <w:r w:rsidRPr="00282A73">
        <w:rPr>
          <w:lang w:val="en-US"/>
        </w:rPr>
        <w:t>attribute of the sample</w:t>
      </w:r>
      <w:r>
        <w:rPr>
          <w:lang w:val="en-US"/>
        </w:rPr>
        <w:t xml:space="preserve"> in the output dataset RES</w:t>
      </w:r>
      <w:r w:rsidRPr="00282A73">
        <w:rPr>
          <w:lang w:val="en-US"/>
        </w:rPr>
        <w:t>.</w:t>
      </w:r>
    </w:p>
    <w:p w14:paraId="42B7F39C" w14:textId="77777777" w:rsidR="00E61978" w:rsidRPr="00282A73" w:rsidRDefault="00E61978" w:rsidP="00E61978">
      <w:pPr>
        <w:jc w:val="both"/>
        <w:rPr>
          <w:lang w:val="en-US"/>
        </w:rPr>
      </w:pPr>
    </w:p>
    <w:p w14:paraId="26098017" w14:textId="77777777" w:rsidR="00E61978" w:rsidRPr="00C41D31" w:rsidRDefault="00E61978" w:rsidP="00E61978">
      <w:pPr>
        <w:jc w:val="both"/>
        <w:rPr>
          <w:lang w:val="en-GB"/>
        </w:rPr>
      </w:pPr>
      <w:r w:rsidRPr="00C41D31">
        <w:rPr>
          <w:lang w:val="en-GB"/>
        </w:rPr>
        <w:t>RES:</w:t>
      </w:r>
      <w:r>
        <w:rPr>
          <w:noProof/>
          <w:lang w:val="en-US" w:eastAsia="en-US"/>
        </w:rPr>
        <w:drawing>
          <wp:inline distT="114300" distB="114300" distL="114300" distR="114300" wp14:anchorId="6A7876CA" wp14:editId="2A721B7F">
            <wp:extent cx="5731200" cy="1917700"/>
            <wp:effectExtent l="0" t="0" r="0" b="0"/>
            <wp:docPr id="14"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4"/>
                    <a:srcRect/>
                    <a:stretch>
                      <a:fillRect/>
                    </a:stretch>
                  </pic:blipFill>
                  <pic:spPr>
                    <a:xfrm>
                      <a:off x="0" y="0"/>
                      <a:ext cx="5731200" cy="1917700"/>
                    </a:xfrm>
                    <a:prstGeom prst="rect">
                      <a:avLst/>
                    </a:prstGeom>
                    <a:ln/>
                  </pic:spPr>
                </pic:pic>
              </a:graphicData>
            </a:graphic>
          </wp:inline>
        </w:drawing>
      </w:r>
    </w:p>
    <w:p w14:paraId="5583B2B8" w14:textId="77777777" w:rsidR="00E61978" w:rsidRPr="00C41D31" w:rsidRDefault="00E61978" w:rsidP="00E61978">
      <w:pPr>
        <w:jc w:val="both"/>
        <w:rPr>
          <w:i/>
          <w:lang w:val="en-GB"/>
        </w:rPr>
      </w:pPr>
    </w:p>
    <w:p w14:paraId="386C17CF" w14:textId="77777777" w:rsidR="00E61978" w:rsidRPr="00282A73" w:rsidRDefault="00E61978" w:rsidP="00E61978">
      <w:pPr>
        <w:jc w:val="both"/>
        <w:rPr>
          <w:lang w:val="en-US"/>
        </w:rPr>
      </w:pPr>
      <w:r w:rsidRPr="00282A73">
        <w:rPr>
          <w:u w:val="single"/>
          <w:lang w:val="en-US"/>
        </w:rPr>
        <w:t>Example 2</w:t>
      </w:r>
      <w:r w:rsidRPr="00282A73">
        <w:rPr>
          <w:lang w:val="en-US"/>
        </w:rPr>
        <w:t>:</w:t>
      </w:r>
    </w:p>
    <w:p w14:paraId="25DA274F" w14:textId="77777777" w:rsidR="00E61978" w:rsidRDefault="00E61978" w:rsidP="00E61978">
      <w:pPr>
        <w:jc w:val="both"/>
        <w:rPr>
          <w:lang w:val="en-US"/>
        </w:rPr>
      </w:pPr>
      <w:r>
        <w:rPr>
          <w:lang w:val="en-US"/>
        </w:rPr>
        <w:t xml:space="preserve">RES </w:t>
      </w:r>
      <w:r w:rsidRPr="00282A73">
        <w:rPr>
          <w:lang w:val="en-US"/>
        </w:rPr>
        <w:t xml:space="preserve">= </w:t>
      </w:r>
      <w:proofErr w:type="gramStart"/>
      <w:r w:rsidRPr="00282A73">
        <w:rPr>
          <w:lang w:val="en-US"/>
        </w:rPr>
        <w:t>EXTEND(</w:t>
      </w:r>
      <w:proofErr w:type="spellStart"/>
      <w:proofErr w:type="gramEnd"/>
      <w:r>
        <w:rPr>
          <w:lang w:val="en-US"/>
        </w:rPr>
        <w:t>r</w:t>
      </w:r>
      <w:r w:rsidRPr="00282A73">
        <w:rPr>
          <w:lang w:val="en-US"/>
        </w:rPr>
        <w:t>egion</w:t>
      </w:r>
      <w:r>
        <w:rPr>
          <w:lang w:val="en-US"/>
        </w:rPr>
        <w:t>_c</w:t>
      </w:r>
      <w:r w:rsidRPr="00282A73">
        <w:rPr>
          <w:lang w:val="en-US"/>
        </w:rPr>
        <w:t>ount</w:t>
      </w:r>
      <w:proofErr w:type="spellEnd"/>
      <w:r w:rsidRPr="00282A73">
        <w:rPr>
          <w:lang w:val="en-US"/>
        </w:rPr>
        <w:t xml:space="preserve"> AS COU</w:t>
      </w:r>
      <w:r>
        <w:rPr>
          <w:lang w:val="en-US"/>
        </w:rPr>
        <w:t xml:space="preserve">NT(), </w:t>
      </w:r>
      <w:proofErr w:type="spellStart"/>
      <w:r>
        <w:rPr>
          <w:lang w:val="en-US"/>
        </w:rPr>
        <w:t>min_pvalue</w:t>
      </w:r>
      <w:proofErr w:type="spellEnd"/>
      <w:r>
        <w:rPr>
          <w:lang w:val="en-US"/>
        </w:rPr>
        <w:t xml:space="preserve"> AS MIN(</w:t>
      </w:r>
      <w:proofErr w:type="spellStart"/>
      <w:r>
        <w:rPr>
          <w:lang w:val="en-US"/>
        </w:rPr>
        <w:t>pvalue</w:t>
      </w:r>
      <w:proofErr w:type="spellEnd"/>
      <w:r>
        <w:rPr>
          <w:lang w:val="en-US"/>
        </w:rPr>
        <w:t>)) EXP;</w:t>
      </w:r>
    </w:p>
    <w:p w14:paraId="3D22C3A3" w14:textId="77777777" w:rsidR="00E61978" w:rsidRPr="00282A73" w:rsidRDefault="00E61978" w:rsidP="00E61978">
      <w:pPr>
        <w:jc w:val="both"/>
        <w:rPr>
          <w:lang w:val="en-US"/>
        </w:rPr>
      </w:pPr>
    </w:p>
    <w:p w14:paraId="79B8180E" w14:textId="77777777" w:rsidR="00E61978" w:rsidRPr="00282A73" w:rsidRDefault="00E61978" w:rsidP="00E61978">
      <w:pPr>
        <w:jc w:val="both"/>
        <w:rPr>
          <w:lang w:val="en-US"/>
        </w:rPr>
      </w:pPr>
      <w:r w:rsidRPr="00282A73">
        <w:rPr>
          <w:lang w:val="en-US"/>
        </w:rPr>
        <w:t xml:space="preserve">This GMQL statement copies all samples of </w:t>
      </w:r>
      <w:r>
        <w:rPr>
          <w:lang w:val="en-US"/>
        </w:rPr>
        <w:t xml:space="preserve">the </w:t>
      </w:r>
      <w:r w:rsidRPr="00282A73">
        <w:rPr>
          <w:lang w:val="en-US"/>
        </w:rPr>
        <w:t xml:space="preserve">EXP dataset into </w:t>
      </w:r>
      <w:r>
        <w:rPr>
          <w:lang w:val="en-US"/>
        </w:rPr>
        <w:t xml:space="preserve">the </w:t>
      </w:r>
      <w:r w:rsidRPr="00282A73">
        <w:rPr>
          <w:lang w:val="en-US"/>
        </w:rPr>
        <w:t>RES dataset, and then calculates two new metadata attributes for each of them:</w:t>
      </w:r>
    </w:p>
    <w:p w14:paraId="267FDB1B" w14:textId="77777777" w:rsidR="00E61978" w:rsidRPr="00282A73" w:rsidRDefault="00E61978" w:rsidP="00E61978">
      <w:pPr>
        <w:numPr>
          <w:ilvl w:val="0"/>
          <w:numId w:val="5"/>
        </w:numPr>
        <w:contextualSpacing/>
        <w:jc w:val="both"/>
        <w:rPr>
          <w:lang w:val="en-US"/>
        </w:rPr>
      </w:pPr>
      <w:proofErr w:type="spellStart"/>
      <w:r w:rsidRPr="00282A73">
        <w:rPr>
          <w:i/>
          <w:lang w:val="en-US"/>
        </w:rPr>
        <w:t>Region</w:t>
      </w:r>
      <w:r>
        <w:rPr>
          <w:i/>
          <w:lang w:val="en-US"/>
        </w:rPr>
        <w:t>_c</w:t>
      </w:r>
      <w:r w:rsidRPr="00282A73">
        <w:rPr>
          <w:i/>
          <w:lang w:val="en-US"/>
        </w:rPr>
        <w:t>ount</w:t>
      </w:r>
      <w:proofErr w:type="spellEnd"/>
      <w:r w:rsidRPr="00282A73">
        <w:rPr>
          <w:i/>
          <w:lang w:val="en-US"/>
        </w:rPr>
        <w:t xml:space="preserve"> </w:t>
      </w:r>
      <w:r w:rsidRPr="00282A73">
        <w:rPr>
          <w:lang w:val="en-US"/>
        </w:rPr>
        <w:t>is the number of sample regions;</w:t>
      </w:r>
    </w:p>
    <w:p w14:paraId="120564C4" w14:textId="77777777" w:rsidR="00E61978" w:rsidRPr="00282A73" w:rsidRDefault="00E61978" w:rsidP="00E61978">
      <w:pPr>
        <w:numPr>
          <w:ilvl w:val="0"/>
          <w:numId w:val="5"/>
        </w:numPr>
        <w:contextualSpacing/>
        <w:jc w:val="both"/>
        <w:rPr>
          <w:lang w:val="en-US"/>
        </w:rPr>
      </w:pPr>
      <w:proofErr w:type="spellStart"/>
      <w:r>
        <w:rPr>
          <w:i/>
          <w:lang w:val="en-US"/>
        </w:rPr>
        <w:t>m</w:t>
      </w:r>
      <w:r w:rsidRPr="00282A73">
        <w:rPr>
          <w:i/>
          <w:lang w:val="en-US"/>
        </w:rPr>
        <w:t>in</w:t>
      </w:r>
      <w:r>
        <w:rPr>
          <w:i/>
          <w:lang w:val="en-US"/>
        </w:rPr>
        <w:t>_pvalue</w:t>
      </w:r>
      <w:proofErr w:type="spellEnd"/>
      <w:r w:rsidRPr="00282A73">
        <w:rPr>
          <w:i/>
          <w:lang w:val="en-US"/>
        </w:rPr>
        <w:t xml:space="preserve"> </w:t>
      </w:r>
      <w:r w:rsidRPr="00282A73">
        <w:rPr>
          <w:lang w:val="en-US"/>
        </w:rPr>
        <w:t xml:space="preserve">is the minimum </w:t>
      </w:r>
      <w:proofErr w:type="spellStart"/>
      <w:r>
        <w:rPr>
          <w:lang w:val="en-US"/>
        </w:rPr>
        <w:t>p</w:t>
      </w:r>
      <w:r w:rsidRPr="00282A73">
        <w:rPr>
          <w:i/>
          <w:lang w:val="en-US"/>
        </w:rPr>
        <w:t>value</w:t>
      </w:r>
      <w:proofErr w:type="spellEnd"/>
      <w:r w:rsidRPr="00282A73">
        <w:rPr>
          <w:i/>
          <w:lang w:val="en-US"/>
        </w:rPr>
        <w:t xml:space="preserve"> </w:t>
      </w:r>
      <w:r w:rsidRPr="00282A73">
        <w:rPr>
          <w:lang w:val="en-US"/>
        </w:rPr>
        <w:t>of the sample regions.</w:t>
      </w:r>
    </w:p>
    <w:p w14:paraId="73F77164" w14:textId="77777777" w:rsidR="00E61978" w:rsidRPr="00282A73" w:rsidRDefault="00E61978" w:rsidP="00E61978">
      <w:pPr>
        <w:jc w:val="both"/>
        <w:rPr>
          <w:lang w:val="en-US"/>
        </w:rPr>
      </w:pPr>
      <w:r w:rsidRPr="00282A73">
        <w:rPr>
          <w:lang w:val="en-US"/>
        </w:rPr>
        <w:t>RES sample regions are the same as the ones in EXP.</w:t>
      </w:r>
    </w:p>
    <w:p w14:paraId="76C60063" w14:textId="77777777" w:rsidR="00E61978" w:rsidRPr="00282A73" w:rsidRDefault="00E61978" w:rsidP="00E61978">
      <w:pPr>
        <w:jc w:val="both"/>
        <w:rPr>
          <w:lang w:val="en-US"/>
        </w:rPr>
      </w:pPr>
    </w:p>
    <w:p w14:paraId="2509C7EF" w14:textId="77777777" w:rsidR="00E61978" w:rsidRPr="00282A73" w:rsidRDefault="00E61978" w:rsidP="00E61978">
      <w:pPr>
        <w:jc w:val="both"/>
        <w:rPr>
          <w:lang w:val="en-US"/>
        </w:rPr>
      </w:pPr>
      <w:r w:rsidRPr="00282A73">
        <w:rPr>
          <w:u w:val="single"/>
          <w:lang w:val="en-US"/>
        </w:rPr>
        <w:t>Example 3</w:t>
      </w:r>
      <w:r w:rsidRPr="00282A73">
        <w:rPr>
          <w:lang w:val="en-US"/>
        </w:rPr>
        <w:t>:</w:t>
      </w:r>
    </w:p>
    <w:p w14:paraId="0347D9F2" w14:textId="77777777" w:rsidR="00E61978" w:rsidRPr="00282A73" w:rsidRDefault="00E61978" w:rsidP="00E61978">
      <w:pPr>
        <w:jc w:val="both"/>
        <w:rPr>
          <w:lang w:val="en-US"/>
        </w:rPr>
      </w:pPr>
      <w:r>
        <w:rPr>
          <w:lang w:val="en-US"/>
        </w:rPr>
        <w:t>RES</w:t>
      </w:r>
      <w:r w:rsidRPr="00282A73">
        <w:rPr>
          <w:lang w:val="en-US"/>
        </w:rPr>
        <w:t xml:space="preserve"> = </w:t>
      </w:r>
      <w:proofErr w:type="gramStart"/>
      <w:r w:rsidRPr="00282A73">
        <w:rPr>
          <w:lang w:val="en-US"/>
        </w:rPr>
        <w:t>EXTEND(</w:t>
      </w:r>
      <w:proofErr w:type="spellStart"/>
      <w:proofErr w:type="gramEnd"/>
      <w:r w:rsidRPr="00282A73">
        <w:rPr>
          <w:lang w:val="en-US"/>
        </w:rPr>
        <w:t>all</w:t>
      </w:r>
      <w:r>
        <w:rPr>
          <w:lang w:val="en-US"/>
        </w:rPr>
        <w:t>_s</w:t>
      </w:r>
      <w:r w:rsidRPr="00282A73">
        <w:rPr>
          <w:lang w:val="en-US"/>
        </w:rPr>
        <w:t>cores</w:t>
      </w:r>
      <w:proofErr w:type="spellEnd"/>
      <w:r w:rsidRPr="00282A73">
        <w:rPr>
          <w:lang w:val="en-US"/>
        </w:rPr>
        <w:t xml:space="preserve"> AS BAG(score)) </w:t>
      </w:r>
      <w:r>
        <w:rPr>
          <w:lang w:val="en-US"/>
        </w:rPr>
        <w:t>EXP</w:t>
      </w:r>
      <w:r w:rsidRPr="00282A73">
        <w:rPr>
          <w:lang w:val="en-US"/>
        </w:rPr>
        <w:t>;</w:t>
      </w:r>
    </w:p>
    <w:p w14:paraId="7680BC47" w14:textId="77777777" w:rsidR="00E61978" w:rsidRPr="00282A73" w:rsidRDefault="00E61978" w:rsidP="00E61978">
      <w:pPr>
        <w:jc w:val="both"/>
        <w:rPr>
          <w:lang w:val="en-US"/>
        </w:rPr>
      </w:pPr>
    </w:p>
    <w:p w14:paraId="43C3E5CF" w14:textId="77777777" w:rsidR="00E61978" w:rsidRDefault="00E61978" w:rsidP="00E61978">
      <w:pPr>
        <w:jc w:val="both"/>
        <w:rPr>
          <w:lang w:val="en-US"/>
        </w:rPr>
      </w:pPr>
      <w:r w:rsidRPr="00282A73">
        <w:rPr>
          <w:lang w:val="en-US"/>
        </w:rPr>
        <w:t xml:space="preserve">This GMQL statement copies all samples of </w:t>
      </w:r>
      <w:r>
        <w:rPr>
          <w:lang w:val="en-US"/>
        </w:rPr>
        <w:t>EXP</w:t>
      </w:r>
      <w:r w:rsidRPr="00282A73">
        <w:rPr>
          <w:lang w:val="en-US"/>
        </w:rPr>
        <w:t xml:space="preserve"> into </w:t>
      </w:r>
      <w:r>
        <w:rPr>
          <w:lang w:val="en-US"/>
        </w:rPr>
        <w:t>RES</w:t>
      </w:r>
      <w:r w:rsidRPr="00282A73">
        <w:rPr>
          <w:lang w:val="en-US"/>
        </w:rPr>
        <w:t xml:space="preserve"> dataset, and then for each of them adds another metadata attribute, </w:t>
      </w:r>
      <w:proofErr w:type="spellStart"/>
      <w:r w:rsidRPr="00282A73">
        <w:rPr>
          <w:i/>
          <w:lang w:val="en-US"/>
        </w:rPr>
        <w:t>all</w:t>
      </w:r>
      <w:r>
        <w:rPr>
          <w:i/>
          <w:lang w:val="en-US"/>
        </w:rPr>
        <w:t>_s</w:t>
      </w:r>
      <w:r w:rsidRPr="00282A73">
        <w:rPr>
          <w:i/>
          <w:lang w:val="en-US"/>
        </w:rPr>
        <w:t>cores</w:t>
      </w:r>
      <w:proofErr w:type="spellEnd"/>
      <w:r w:rsidRPr="00282A73">
        <w:rPr>
          <w:lang w:val="en-US"/>
        </w:rPr>
        <w:t xml:space="preserve">, which is the aggregation comma-separated list of all the values </w:t>
      </w:r>
      <w:r>
        <w:rPr>
          <w:lang w:val="en-US"/>
        </w:rPr>
        <w:t xml:space="preserve">(or only the </w:t>
      </w:r>
      <w:r w:rsidRPr="00282A73">
        <w:rPr>
          <w:lang w:val="en-US"/>
        </w:rPr>
        <w:t>distinct</w:t>
      </w:r>
      <w:r>
        <w:rPr>
          <w:lang w:val="en-US"/>
        </w:rPr>
        <w:t xml:space="preserve"> ones in the case of using BAGD() instead of BAG()) </w:t>
      </w:r>
      <w:r w:rsidRPr="00282A73">
        <w:rPr>
          <w:lang w:val="en-US"/>
        </w:rPr>
        <w:t xml:space="preserve">that the attribute </w:t>
      </w:r>
      <w:r w:rsidRPr="00282A73">
        <w:rPr>
          <w:i/>
          <w:lang w:val="en-US"/>
        </w:rPr>
        <w:t xml:space="preserve">score </w:t>
      </w:r>
      <w:r w:rsidRPr="00282A73">
        <w:rPr>
          <w:lang w:val="en-US"/>
        </w:rPr>
        <w:t>takes in the sample</w:t>
      </w:r>
      <w:r>
        <w:rPr>
          <w:lang w:val="en-US"/>
        </w:rPr>
        <w:t xml:space="preserve"> regions</w:t>
      </w:r>
      <w:r w:rsidRPr="00282A73">
        <w:rPr>
          <w:lang w:val="en-US"/>
        </w:rPr>
        <w:t>.</w:t>
      </w:r>
    </w:p>
    <w:p w14:paraId="4D5403E6" w14:textId="77777777" w:rsidR="00E61978" w:rsidRDefault="00E61978" w:rsidP="00E61978">
      <w:pPr>
        <w:jc w:val="both"/>
        <w:rPr>
          <w:lang w:val="en-US"/>
        </w:rPr>
      </w:pPr>
    </w:p>
    <w:p w14:paraId="2B267642" w14:textId="77777777" w:rsidR="00E61978" w:rsidRPr="007F67DD" w:rsidRDefault="00E61978" w:rsidP="00E61978">
      <w:pPr>
        <w:jc w:val="both"/>
        <w:rPr>
          <w:u w:val="single"/>
          <w:lang w:val="en-US"/>
        </w:rPr>
      </w:pPr>
      <w:r w:rsidRPr="007F67DD">
        <w:rPr>
          <w:u w:val="single"/>
          <w:lang w:val="en-US"/>
        </w:rPr>
        <w:t>Example 4</w:t>
      </w:r>
      <w:r w:rsidRPr="008A7E92">
        <w:rPr>
          <w:lang w:val="en-US"/>
        </w:rPr>
        <w:t>:</w:t>
      </w:r>
    </w:p>
    <w:p w14:paraId="7D93846F" w14:textId="77777777" w:rsidR="00E61978" w:rsidRDefault="00E61978" w:rsidP="00E61978">
      <w:pPr>
        <w:jc w:val="both"/>
        <w:rPr>
          <w:lang w:val="en-US"/>
        </w:rPr>
      </w:pPr>
      <w:r w:rsidRPr="007F67DD">
        <w:rPr>
          <w:lang w:val="en-US"/>
        </w:rPr>
        <w:t xml:space="preserve">RES = </w:t>
      </w:r>
      <w:proofErr w:type="gramStart"/>
      <w:r w:rsidRPr="007F67DD">
        <w:rPr>
          <w:lang w:val="en-US"/>
        </w:rPr>
        <w:t>EXTEND(</w:t>
      </w:r>
      <w:proofErr w:type="gramEnd"/>
      <w:r>
        <w:rPr>
          <w:lang w:val="en-US"/>
        </w:rPr>
        <w:t>quart1 AS q1(score)) EXP;</w:t>
      </w:r>
    </w:p>
    <w:p w14:paraId="1F4C9AF3" w14:textId="77777777" w:rsidR="00E61978" w:rsidRDefault="00E61978" w:rsidP="00E61978">
      <w:pPr>
        <w:jc w:val="both"/>
        <w:rPr>
          <w:lang w:val="en-US"/>
        </w:rPr>
      </w:pPr>
    </w:p>
    <w:p w14:paraId="58E1233C" w14:textId="77777777" w:rsidR="00E61978" w:rsidRPr="007F67DD" w:rsidRDefault="00E61978" w:rsidP="00E61978">
      <w:pPr>
        <w:jc w:val="both"/>
        <w:rPr>
          <w:lang w:val="en-US"/>
        </w:rPr>
      </w:pPr>
      <w:r>
        <w:rPr>
          <w:lang w:val="en-US"/>
        </w:rPr>
        <w:t xml:space="preserve">This statement copies all the samples of the EXP dataset into the RES dataset and, for each of them, it adds an additional metadata attribute </w:t>
      </w:r>
      <w:r>
        <w:rPr>
          <w:i/>
          <w:lang w:val="en-US"/>
        </w:rPr>
        <w:t>quart1</w:t>
      </w:r>
      <w:r>
        <w:rPr>
          <w:lang w:val="en-US"/>
        </w:rPr>
        <w:t xml:space="preserve">, calculated as the first quartile value of the sample’s score distribution. </w:t>
      </w:r>
    </w:p>
    <w:p w14:paraId="50118F29" w14:textId="77777777" w:rsidR="00E61978" w:rsidRPr="00282A73" w:rsidRDefault="00E61978" w:rsidP="00E61978">
      <w:pPr>
        <w:jc w:val="both"/>
        <w:rPr>
          <w:lang w:val="en-US"/>
        </w:rPr>
      </w:pPr>
    </w:p>
    <w:p w14:paraId="4CADF3FB" w14:textId="77777777" w:rsidR="00E61978" w:rsidRPr="00282A73" w:rsidRDefault="00E61978" w:rsidP="00E61978">
      <w:pPr>
        <w:jc w:val="both"/>
        <w:rPr>
          <w:lang w:val="en-US"/>
        </w:rPr>
      </w:pPr>
    </w:p>
    <w:p w14:paraId="4875C717" w14:textId="77777777" w:rsidR="00E61978" w:rsidRDefault="00E61978" w:rsidP="00E61978">
      <w:pPr>
        <w:pStyle w:val="Titolo2"/>
        <w:numPr>
          <w:ilvl w:val="0"/>
          <w:numId w:val="13"/>
        </w:numPr>
        <w:contextualSpacing/>
        <w:jc w:val="both"/>
      </w:pPr>
      <w:bookmarkStart w:id="13" w:name="_Toc19192303"/>
      <w:r>
        <w:t>ORDER</w:t>
      </w:r>
      <w:bookmarkEnd w:id="13"/>
    </w:p>
    <w:p w14:paraId="69638E33" w14:textId="77777777" w:rsidR="00E61978" w:rsidRPr="00282A73" w:rsidRDefault="00E61978" w:rsidP="00E61978">
      <w:pPr>
        <w:jc w:val="both"/>
        <w:rPr>
          <w:lang w:val="en-US"/>
        </w:rPr>
      </w:pPr>
      <w:r w:rsidRPr="00282A73">
        <w:rPr>
          <w:lang w:val="en-US"/>
        </w:rPr>
        <w:t xml:space="preserve">The ORDER operator is used to order either samples, sample regions, or both, in a dataset according to a set of metadata and/or region attributes, and/or region coordinates. The number of samples and their regions in the output dataset is as in the input dataset, as well as their metadata and region attributes and values, but a new ordering metadata and/or region attribute is added with the sample or region ordering value, respectively. </w:t>
      </w:r>
    </w:p>
    <w:p w14:paraId="2B533A5B" w14:textId="77777777" w:rsidR="00E61978" w:rsidRPr="00282A73" w:rsidRDefault="00E61978" w:rsidP="00E61978">
      <w:pPr>
        <w:jc w:val="both"/>
        <w:rPr>
          <w:lang w:val="en-US"/>
        </w:rPr>
      </w:pPr>
      <w:r w:rsidRPr="00282A73">
        <w:rPr>
          <w:lang w:val="en-US"/>
        </w:rPr>
        <w:t>The general syntax of ORDER is the following:</w:t>
      </w:r>
    </w:p>
    <w:p w14:paraId="32F28A41" w14:textId="77777777" w:rsidR="00E61978" w:rsidRPr="00282A73" w:rsidRDefault="00E61978" w:rsidP="00E61978">
      <w:pPr>
        <w:jc w:val="both"/>
        <w:rPr>
          <w:lang w:val="en-US"/>
        </w:rPr>
      </w:pPr>
      <w:proofErr w:type="spellStart"/>
      <w:r w:rsidRPr="00282A73">
        <w:rPr>
          <w:i/>
          <w:lang w:val="en-US"/>
        </w:rPr>
        <w:t>DS</w:t>
      </w:r>
      <w:r w:rsidRPr="00282A73">
        <w:rPr>
          <w:i/>
          <w:vertAlign w:val="subscript"/>
          <w:lang w:val="en-US"/>
        </w:rPr>
        <w:t>out</w:t>
      </w:r>
      <w:proofErr w:type="spellEnd"/>
      <w:r w:rsidRPr="00282A73">
        <w:rPr>
          <w:lang w:val="en-US"/>
        </w:rPr>
        <w:t xml:space="preserve"> = </w:t>
      </w:r>
      <w:proofErr w:type="gramStart"/>
      <w:r w:rsidRPr="00282A73">
        <w:rPr>
          <w:lang w:val="en-US"/>
        </w:rPr>
        <w:t>ORDER(</w:t>
      </w:r>
      <w:proofErr w:type="gramEnd"/>
      <w:r w:rsidRPr="00282A73">
        <w:rPr>
          <w:i/>
          <w:lang w:val="en-US"/>
        </w:rPr>
        <w:t>MA</w:t>
      </w:r>
      <w:r w:rsidRPr="00282A73">
        <w:rPr>
          <w:i/>
          <w:vertAlign w:val="subscript"/>
          <w:lang w:val="en-US"/>
        </w:rPr>
        <w:t xml:space="preserve">1 </w:t>
      </w:r>
      <w:r w:rsidRPr="00282A73">
        <w:rPr>
          <w:lang w:val="en-US"/>
        </w:rPr>
        <w:t xml:space="preserve">DESC, ..., </w:t>
      </w:r>
      <w:proofErr w:type="spellStart"/>
      <w:r w:rsidRPr="00282A73">
        <w:rPr>
          <w:i/>
          <w:lang w:val="en-US"/>
        </w:rPr>
        <w:t>MA</w:t>
      </w:r>
      <w:r w:rsidRPr="00282A73">
        <w:rPr>
          <w:i/>
          <w:vertAlign w:val="subscript"/>
          <w:lang w:val="en-US"/>
        </w:rPr>
        <w:t>n</w:t>
      </w:r>
      <w:proofErr w:type="spellEnd"/>
      <w:r w:rsidRPr="00282A73">
        <w:rPr>
          <w:i/>
          <w:vertAlign w:val="subscript"/>
          <w:lang w:val="en-US"/>
        </w:rPr>
        <w:t xml:space="preserve"> </w:t>
      </w:r>
      <w:r w:rsidRPr="00282A73">
        <w:rPr>
          <w:lang w:val="en-US"/>
        </w:rPr>
        <w:t>DESC;</w:t>
      </w:r>
    </w:p>
    <w:p w14:paraId="1DAEA73F" w14:textId="77777777" w:rsidR="00E61978" w:rsidRDefault="00E61978" w:rsidP="00E61978">
      <w:pPr>
        <w:ind w:left="720" w:firstLine="720"/>
        <w:jc w:val="both"/>
        <w:rPr>
          <w:lang w:val="en-US"/>
        </w:rPr>
      </w:pPr>
      <w:proofErr w:type="spellStart"/>
      <w:r w:rsidRPr="00282A73">
        <w:rPr>
          <w:lang w:val="en-US"/>
        </w:rPr>
        <w:t>meta_top</w:t>
      </w:r>
      <w:proofErr w:type="spellEnd"/>
      <w:r w:rsidRPr="00282A73">
        <w:rPr>
          <w:lang w:val="en-US"/>
        </w:rPr>
        <w:t xml:space="preserve">: </w:t>
      </w:r>
      <w:r w:rsidRPr="00282A73">
        <w:rPr>
          <w:i/>
          <w:lang w:val="en-US"/>
        </w:rPr>
        <w:t>k</w:t>
      </w:r>
      <w:r w:rsidRPr="00282A73">
        <w:rPr>
          <w:lang w:val="en-US"/>
        </w:rPr>
        <w:t xml:space="preserve"> </w:t>
      </w:r>
      <w:r>
        <w:rPr>
          <w:lang w:val="en-US"/>
        </w:rPr>
        <w:t xml:space="preserve">OR </w:t>
      </w:r>
      <w:proofErr w:type="spellStart"/>
      <w:r>
        <w:rPr>
          <w:lang w:val="en-US"/>
        </w:rPr>
        <w:t>meta_topp</w:t>
      </w:r>
      <w:proofErr w:type="spellEnd"/>
      <w:r>
        <w:rPr>
          <w:lang w:val="en-US"/>
        </w:rPr>
        <w:t xml:space="preserve">: </w:t>
      </w:r>
      <w:r>
        <w:rPr>
          <w:i/>
          <w:lang w:val="en-US"/>
        </w:rPr>
        <w:t>k</w:t>
      </w:r>
      <w:r>
        <w:rPr>
          <w:lang w:val="en-US"/>
        </w:rPr>
        <w:t xml:space="preserve"> </w:t>
      </w:r>
      <w:r w:rsidRPr="00282A73">
        <w:rPr>
          <w:lang w:val="en-US"/>
        </w:rPr>
        <w:t xml:space="preserve">OR </w:t>
      </w:r>
      <w:proofErr w:type="spellStart"/>
      <w:r w:rsidRPr="00282A73">
        <w:rPr>
          <w:lang w:val="en-US"/>
        </w:rPr>
        <w:t>meta_topg</w:t>
      </w:r>
      <w:proofErr w:type="spellEnd"/>
      <w:r w:rsidRPr="00282A73">
        <w:rPr>
          <w:lang w:val="en-US"/>
        </w:rPr>
        <w:t xml:space="preserve">: </w:t>
      </w:r>
      <w:r w:rsidRPr="00282A73">
        <w:rPr>
          <w:i/>
          <w:lang w:val="en-US"/>
        </w:rPr>
        <w:t>k</w:t>
      </w:r>
      <w:r w:rsidRPr="00282A73">
        <w:rPr>
          <w:lang w:val="en-US"/>
        </w:rPr>
        <w:t>;</w:t>
      </w:r>
    </w:p>
    <w:p w14:paraId="5052E83D" w14:textId="77777777" w:rsidR="00E61978" w:rsidRDefault="00E61978" w:rsidP="00E61978">
      <w:pPr>
        <w:ind w:left="720" w:firstLine="720"/>
        <w:jc w:val="both"/>
        <w:rPr>
          <w:lang w:val="en-US"/>
        </w:rPr>
      </w:pPr>
      <w:proofErr w:type="spellStart"/>
      <w:r>
        <w:rPr>
          <w:lang w:val="en-US"/>
        </w:rPr>
        <w:t>r</w:t>
      </w:r>
      <w:r w:rsidRPr="00282A73">
        <w:rPr>
          <w:lang w:val="en-US"/>
        </w:rPr>
        <w:t>egion_order</w:t>
      </w:r>
      <w:proofErr w:type="spellEnd"/>
      <w:r w:rsidRPr="00282A73">
        <w:rPr>
          <w:lang w:val="en-US"/>
        </w:rPr>
        <w:t xml:space="preserve">: </w:t>
      </w:r>
      <w:r w:rsidRPr="00282A73">
        <w:rPr>
          <w:i/>
          <w:lang w:val="en-US"/>
        </w:rPr>
        <w:t>RA</w:t>
      </w:r>
      <w:r w:rsidRPr="00282A73">
        <w:rPr>
          <w:i/>
          <w:vertAlign w:val="subscript"/>
          <w:lang w:val="en-US"/>
        </w:rPr>
        <w:t xml:space="preserve">1 </w:t>
      </w:r>
      <w:proofErr w:type="gramStart"/>
      <w:r w:rsidRPr="00282A73">
        <w:rPr>
          <w:lang w:val="en-US"/>
        </w:rPr>
        <w:t>DESC</w:t>
      </w:r>
      <w:r w:rsidRPr="00282A73">
        <w:rPr>
          <w:i/>
          <w:lang w:val="en-US"/>
        </w:rPr>
        <w:t>,</w:t>
      </w:r>
      <w:r w:rsidRPr="00282A73">
        <w:rPr>
          <w:lang w:val="en-US"/>
        </w:rPr>
        <w:t>...</w:t>
      </w:r>
      <w:proofErr w:type="gramEnd"/>
      <w:r w:rsidRPr="00282A73">
        <w:rPr>
          <w:lang w:val="en-US"/>
        </w:rPr>
        <w:t>,</w:t>
      </w:r>
      <w:proofErr w:type="spellStart"/>
      <w:r w:rsidRPr="00282A73">
        <w:rPr>
          <w:i/>
          <w:lang w:val="en-US"/>
        </w:rPr>
        <w:t>RA</w:t>
      </w:r>
      <w:r w:rsidRPr="00282A73">
        <w:rPr>
          <w:i/>
          <w:vertAlign w:val="subscript"/>
          <w:lang w:val="en-US"/>
        </w:rPr>
        <w:t>m</w:t>
      </w:r>
      <w:proofErr w:type="spellEnd"/>
      <w:r w:rsidRPr="00282A73">
        <w:rPr>
          <w:i/>
          <w:vertAlign w:val="subscript"/>
          <w:lang w:val="en-US"/>
        </w:rPr>
        <w:t xml:space="preserve"> </w:t>
      </w:r>
      <w:r w:rsidRPr="00282A73">
        <w:rPr>
          <w:lang w:val="en-US"/>
        </w:rPr>
        <w:t>DESC;</w:t>
      </w:r>
    </w:p>
    <w:p w14:paraId="17A44986" w14:textId="77777777" w:rsidR="00E61978" w:rsidRPr="00282A73" w:rsidRDefault="00E61978" w:rsidP="00E61978">
      <w:pPr>
        <w:ind w:left="720" w:firstLine="720"/>
        <w:jc w:val="both"/>
        <w:rPr>
          <w:lang w:val="en-US"/>
        </w:rPr>
      </w:pPr>
      <w:proofErr w:type="spellStart"/>
      <w:r w:rsidRPr="00282A73">
        <w:rPr>
          <w:lang w:val="en-US"/>
        </w:rPr>
        <w:t>region_top</w:t>
      </w:r>
      <w:proofErr w:type="spellEnd"/>
      <w:r w:rsidRPr="00282A73">
        <w:rPr>
          <w:lang w:val="en-US"/>
        </w:rPr>
        <w:t xml:space="preserve">: </w:t>
      </w:r>
      <w:r w:rsidRPr="00282A73">
        <w:rPr>
          <w:i/>
          <w:lang w:val="en-US"/>
        </w:rPr>
        <w:t>k</w:t>
      </w:r>
      <w:r w:rsidRPr="00282A73">
        <w:rPr>
          <w:lang w:val="en-US"/>
        </w:rPr>
        <w:t xml:space="preserve"> </w:t>
      </w:r>
      <w:r>
        <w:rPr>
          <w:lang w:val="en-US"/>
        </w:rPr>
        <w:t xml:space="preserve">OR </w:t>
      </w:r>
      <w:proofErr w:type="spellStart"/>
      <w:r>
        <w:rPr>
          <w:lang w:val="en-US"/>
        </w:rPr>
        <w:t>region_topp</w:t>
      </w:r>
      <w:proofErr w:type="spellEnd"/>
      <w:r>
        <w:rPr>
          <w:lang w:val="en-US"/>
        </w:rPr>
        <w:t xml:space="preserve">: </w:t>
      </w:r>
      <w:r w:rsidRPr="00353CAA">
        <w:rPr>
          <w:i/>
          <w:lang w:val="en-US"/>
        </w:rPr>
        <w:t>k</w:t>
      </w:r>
      <w:r>
        <w:rPr>
          <w:lang w:val="en-US"/>
        </w:rPr>
        <w:t xml:space="preserve"> </w:t>
      </w:r>
      <w:r w:rsidRPr="00353CAA">
        <w:rPr>
          <w:lang w:val="en-US"/>
        </w:rPr>
        <w:t>OR</w:t>
      </w:r>
      <w:r w:rsidRPr="00282A73">
        <w:rPr>
          <w:lang w:val="en-US"/>
        </w:rPr>
        <w:t xml:space="preserve"> </w:t>
      </w:r>
      <w:proofErr w:type="spellStart"/>
      <w:r w:rsidRPr="00282A73">
        <w:rPr>
          <w:lang w:val="en-US"/>
        </w:rPr>
        <w:t>region_topg</w:t>
      </w:r>
      <w:proofErr w:type="spellEnd"/>
      <w:r w:rsidRPr="00282A73">
        <w:rPr>
          <w:lang w:val="en-US"/>
        </w:rPr>
        <w:t xml:space="preserve">: </w:t>
      </w:r>
      <w:r w:rsidRPr="00282A73">
        <w:rPr>
          <w:i/>
          <w:lang w:val="en-US"/>
        </w:rPr>
        <w:t>k</w:t>
      </w:r>
      <w:r w:rsidRPr="00282A73">
        <w:rPr>
          <w:lang w:val="en-US"/>
        </w:rPr>
        <w:t xml:space="preserve">) </w:t>
      </w:r>
      <w:proofErr w:type="spellStart"/>
      <w:r w:rsidRPr="00282A73">
        <w:rPr>
          <w:i/>
          <w:lang w:val="en-US"/>
        </w:rPr>
        <w:t>DS</w:t>
      </w:r>
      <w:r w:rsidRPr="00282A73">
        <w:rPr>
          <w:i/>
          <w:vertAlign w:val="subscript"/>
          <w:lang w:val="en-US"/>
        </w:rPr>
        <w:t>in</w:t>
      </w:r>
      <w:proofErr w:type="spellEnd"/>
      <w:r w:rsidRPr="00282A73">
        <w:rPr>
          <w:lang w:val="en-US"/>
        </w:rPr>
        <w:t>;</w:t>
      </w:r>
    </w:p>
    <w:p w14:paraId="14A55999" w14:textId="77777777" w:rsidR="00E61978" w:rsidRPr="00DF72CE" w:rsidRDefault="00E61978" w:rsidP="00E61978">
      <w:pPr>
        <w:jc w:val="both"/>
        <w:rPr>
          <w:lang w:val="en-GB"/>
        </w:rPr>
      </w:pPr>
      <w:r w:rsidRPr="00DF72CE">
        <w:rPr>
          <w:lang w:val="en-GB"/>
        </w:rPr>
        <w:t>where:</w:t>
      </w:r>
    </w:p>
    <w:p w14:paraId="266AF3BD" w14:textId="77777777" w:rsidR="00E61978" w:rsidRPr="00282A73" w:rsidRDefault="00E61978" w:rsidP="00E61978">
      <w:pPr>
        <w:numPr>
          <w:ilvl w:val="0"/>
          <w:numId w:val="3"/>
        </w:numPr>
        <w:contextualSpacing/>
        <w:jc w:val="both"/>
        <w:rPr>
          <w:lang w:val="en-US"/>
        </w:rPr>
      </w:pPr>
      <w:proofErr w:type="spellStart"/>
      <w:r w:rsidRPr="00282A73">
        <w:rPr>
          <w:i/>
          <w:lang w:val="en-US"/>
        </w:rPr>
        <w:t>DS</w:t>
      </w:r>
      <w:r w:rsidRPr="00282A73">
        <w:rPr>
          <w:i/>
          <w:vertAlign w:val="subscript"/>
          <w:lang w:val="en-US"/>
        </w:rPr>
        <w:t>in</w:t>
      </w:r>
      <w:proofErr w:type="spellEnd"/>
      <w:r w:rsidRPr="00282A73">
        <w:rPr>
          <w:lang w:val="en-US"/>
        </w:rPr>
        <w:t xml:space="preserve"> is the input dataset;</w:t>
      </w:r>
    </w:p>
    <w:p w14:paraId="70155321" w14:textId="77777777" w:rsidR="00E61978" w:rsidRPr="00282A73" w:rsidRDefault="00E61978" w:rsidP="00E61978">
      <w:pPr>
        <w:numPr>
          <w:ilvl w:val="0"/>
          <w:numId w:val="3"/>
        </w:numPr>
        <w:contextualSpacing/>
        <w:jc w:val="both"/>
        <w:rPr>
          <w:lang w:val="en-US"/>
        </w:rPr>
      </w:pPr>
      <w:proofErr w:type="spellStart"/>
      <w:r w:rsidRPr="00282A73">
        <w:rPr>
          <w:i/>
          <w:lang w:val="en-US"/>
        </w:rPr>
        <w:t>DS</w:t>
      </w:r>
      <w:r w:rsidRPr="00282A73">
        <w:rPr>
          <w:i/>
          <w:vertAlign w:val="subscript"/>
          <w:lang w:val="en-US"/>
        </w:rPr>
        <w:t>out</w:t>
      </w:r>
      <w:proofErr w:type="spellEnd"/>
      <w:r w:rsidRPr="00282A73">
        <w:rPr>
          <w:lang w:val="en-US"/>
        </w:rPr>
        <w:t xml:space="preserve"> is the output sorted dataset;</w:t>
      </w:r>
    </w:p>
    <w:p w14:paraId="7D22FF0A" w14:textId="77777777" w:rsidR="00E61978" w:rsidRPr="00282A73" w:rsidRDefault="00E61978" w:rsidP="00E61978">
      <w:pPr>
        <w:numPr>
          <w:ilvl w:val="0"/>
          <w:numId w:val="3"/>
        </w:numPr>
        <w:contextualSpacing/>
        <w:jc w:val="both"/>
        <w:rPr>
          <w:lang w:val="en-US"/>
        </w:rPr>
      </w:pPr>
      <w:r w:rsidRPr="00282A73">
        <w:rPr>
          <w:i/>
          <w:lang w:val="en-US"/>
        </w:rPr>
        <w:t>MA</w:t>
      </w:r>
      <w:r w:rsidRPr="00282A73">
        <w:rPr>
          <w:i/>
          <w:vertAlign w:val="subscript"/>
          <w:lang w:val="en-US"/>
        </w:rPr>
        <w:t>1</w:t>
      </w:r>
      <w:r w:rsidRPr="00282A73">
        <w:rPr>
          <w:lang w:val="en-US"/>
        </w:rPr>
        <w:t xml:space="preserve">, ..., </w:t>
      </w:r>
      <w:proofErr w:type="spellStart"/>
      <w:r w:rsidRPr="00282A73">
        <w:rPr>
          <w:i/>
          <w:lang w:val="en-US"/>
        </w:rPr>
        <w:t>MA</w:t>
      </w:r>
      <w:r w:rsidRPr="00282A73">
        <w:rPr>
          <w:i/>
          <w:vertAlign w:val="subscript"/>
          <w:lang w:val="en-US"/>
        </w:rPr>
        <w:t>n</w:t>
      </w:r>
      <w:proofErr w:type="spellEnd"/>
      <w:r w:rsidRPr="00282A73">
        <w:rPr>
          <w:i/>
          <w:vertAlign w:val="subscript"/>
          <w:lang w:val="en-US"/>
        </w:rPr>
        <w:t>;</w:t>
      </w:r>
      <w:r w:rsidRPr="00282A73">
        <w:rPr>
          <w:lang w:val="en-US"/>
        </w:rPr>
        <w:t xml:space="preserve"> are the ordering metadata attributes;</w:t>
      </w:r>
    </w:p>
    <w:p w14:paraId="429F0BC2" w14:textId="77777777" w:rsidR="00E61978" w:rsidRPr="00282A73" w:rsidRDefault="00E61978" w:rsidP="00E61978">
      <w:pPr>
        <w:numPr>
          <w:ilvl w:val="0"/>
          <w:numId w:val="3"/>
        </w:numPr>
        <w:contextualSpacing/>
        <w:jc w:val="both"/>
        <w:rPr>
          <w:lang w:val="en-US"/>
        </w:rPr>
      </w:pPr>
      <w:r w:rsidRPr="00282A73">
        <w:rPr>
          <w:i/>
          <w:lang w:val="en-US"/>
        </w:rPr>
        <w:t>RA</w:t>
      </w:r>
      <w:r w:rsidRPr="00282A73">
        <w:rPr>
          <w:i/>
          <w:vertAlign w:val="subscript"/>
          <w:lang w:val="en-US"/>
        </w:rPr>
        <w:t>1</w:t>
      </w:r>
      <w:r w:rsidRPr="00282A73">
        <w:rPr>
          <w:i/>
          <w:lang w:val="en-US"/>
        </w:rPr>
        <w:t xml:space="preserve">, …, </w:t>
      </w:r>
      <w:proofErr w:type="spellStart"/>
      <w:r w:rsidRPr="00282A73">
        <w:rPr>
          <w:i/>
          <w:lang w:val="en-US"/>
        </w:rPr>
        <w:t>RA</w:t>
      </w:r>
      <w:r w:rsidRPr="00282A73">
        <w:rPr>
          <w:i/>
          <w:vertAlign w:val="subscript"/>
          <w:lang w:val="en-US"/>
        </w:rPr>
        <w:t>m</w:t>
      </w:r>
      <w:proofErr w:type="spellEnd"/>
      <w:r w:rsidRPr="00282A73">
        <w:rPr>
          <w:lang w:val="en-US"/>
        </w:rPr>
        <w:t xml:space="preserve"> are the ordering genomic region attributes;</w:t>
      </w:r>
    </w:p>
    <w:p w14:paraId="6A92E552" w14:textId="77777777" w:rsidR="00E61978" w:rsidRPr="00282A73" w:rsidRDefault="00E61978" w:rsidP="00E61978">
      <w:pPr>
        <w:numPr>
          <w:ilvl w:val="0"/>
          <w:numId w:val="3"/>
        </w:numPr>
        <w:contextualSpacing/>
        <w:jc w:val="both"/>
        <w:rPr>
          <w:lang w:val="en-US"/>
        </w:rPr>
      </w:pPr>
      <w:r w:rsidRPr="00282A73">
        <w:rPr>
          <w:lang w:val="en-US"/>
        </w:rPr>
        <w:t xml:space="preserve">DESC is an optional parameter to be </w:t>
      </w:r>
      <w:r>
        <w:rPr>
          <w:lang w:val="en-US"/>
        </w:rPr>
        <w:t>set</w:t>
      </w:r>
      <w:r w:rsidRPr="00282A73">
        <w:rPr>
          <w:lang w:val="en-US"/>
        </w:rPr>
        <w:t xml:space="preserve"> after each ordering attribute that reverses the ordering with respect to that attribute (default is ascending, becomes descending);</w:t>
      </w:r>
    </w:p>
    <w:p w14:paraId="20745E72" w14:textId="77777777" w:rsidR="00E61978" w:rsidRPr="00282A73" w:rsidRDefault="00E61978" w:rsidP="00E61978">
      <w:pPr>
        <w:numPr>
          <w:ilvl w:val="0"/>
          <w:numId w:val="3"/>
        </w:numPr>
        <w:contextualSpacing/>
        <w:jc w:val="both"/>
        <w:rPr>
          <w:lang w:val="en-US"/>
        </w:rPr>
      </w:pPr>
      <w:r w:rsidRPr="00282A73">
        <w:rPr>
          <w:i/>
          <w:lang w:val="en-US"/>
        </w:rPr>
        <w:lastRenderedPageBreak/>
        <w:t>k</w:t>
      </w:r>
      <w:r w:rsidRPr="00282A73">
        <w:rPr>
          <w:lang w:val="en-US"/>
        </w:rPr>
        <w:t>, where specified, is the number</w:t>
      </w:r>
      <w:r>
        <w:rPr>
          <w:lang w:val="en-US"/>
        </w:rPr>
        <w:t xml:space="preserve"> (or percentage, in the case of </w:t>
      </w:r>
      <w:proofErr w:type="spellStart"/>
      <w:r>
        <w:rPr>
          <w:lang w:val="en-US"/>
        </w:rPr>
        <w:t>meta_topp</w:t>
      </w:r>
      <w:proofErr w:type="spellEnd"/>
      <w:r>
        <w:rPr>
          <w:lang w:val="en-US"/>
        </w:rPr>
        <w:t xml:space="preserve"> and </w:t>
      </w:r>
      <w:proofErr w:type="spellStart"/>
      <w:r>
        <w:rPr>
          <w:lang w:val="en-US"/>
        </w:rPr>
        <w:t>region_topp</w:t>
      </w:r>
      <w:proofErr w:type="spellEnd"/>
      <w:r>
        <w:rPr>
          <w:lang w:val="en-US"/>
        </w:rPr>
        <w:t>)</w:t>
      </w:r>
      <w:r w:rsidRPr="00282A73">
        <w:rPr>
          <w:lang w:val="en-US"/>
        </w:rPr>
        <w:t xml:space="preserve"> of samples (or regions) to be extracted from the ordered dataset (or from each sample), starting from the top (with respect to the final ascending/descending ordering).</w:t>
      </w:r>
    </w:p>
    <w:p w14:paraId="2B580538" w14:textId="77777777" w:rsidR="00E61978" w:rsidRDefault="00E61978" w:rsidP="00E61978">
      <w:pPr>
        <w:jc w:val="both"/>
        <w:rPr>
          <w:i/>
          <w:lang w:val="en-US"/>
        </w:rPr>
      </w:pPr>
      <w:r w:rsidRPr="00282A73">
        <w:rPr>
          <w:lang w:val="en-US"/>
        </w:rPr>
        <w:t xml:space="preserve">Sorted samples, or sample regions, have a new attribute </w:t>
      </w:r>
      <w:r w:rsidRPr="00C53377">
        <w:rPr>
          <w:i/>
          <w:lang w:val="en-US"/>
        </w:rPr>
        <w:t>_</w:t>
      </w:r>
      <w:r w:rsidRPr="00282A73">
        <w:rPr>
          <w:i/>
          <w:lang w:val="en-US"/>
        </w:rPr>
        <w:t>order</w:t>
      </w:r>
      <w:r w:rsidRPr="00282A73">
        <w:rPr>
          <w:lang w:val="en-US"/>
        </w:rPr>
        <w:t xml:space="preserve"> added to either metadata, regions, or both of them; the value of </w:t>
      </w:r>
      <w:r>
        <w:rPr>
          <w:i/>
          <w:lang w:val="en-US"/>
        </w:rPr>
        <w:t>_</w:t>
      </w:r>
      <w:r w:rsidRPr="00282A73">
        <w:rPr>
          <w:i/>
          <w:lang w:val="en-US"/>
        </w:rPr>
        <w:t xml:space="preserve">order </w:t>
      </w:r>
      <w:r w:rsidRPr="00282A73">
        <w:rPr>
          <w:lang w:val="en-US"/>
        </w:rPr>
        <w:t>reflects the result of the sorting.</w:t>
      </w:r>
      <w:r w:rsidRPr="00282A73">
        <w:rPr>
          <w:i/>
          <w:lang w:val="en-US"/>
        </w:rPr>
        <w:t xml:space="preserve"> </w:t>
      </w:r>
    </w:p>
    <w:p w14:paraId="6ACD0BF5" w14:textId="77777777" w:rsidR="00E61978" w:rsidRDefault="00E61978" w:rsidP="00E61978">
      <w:pPr>
        <w:jc w:val="both"/>
        <w:rPr>
          <w:lang w:val="en-US"/>
        </w:rPr>
      </w:pPr>
      <w:r w:rsidRPr="00282A73">
        <w:rPr>
          <w:lang w:val="en-US"/>
        </w:rPr>
        <w:t xml:space="preserve">The clauses </w:t>
      </w:r>
      <w:proofErr w:type="spellStart"/>
      <w:r w:rsidRPr="00282A73">
        <w:rPr>
          <w:lang w:val="en-US"/>
        </w:rPr>
        <w:t>meta_top</w:t>
      </w:r>
      <w:proofErr w:type="spellEnd"/>
      <w:r w:rsidRPr="00282A73">
        <w:rPr>
          <w:lang w:val="en-US"/>
        </w:rPr>
        <w:t xml:space="preserve">: </w:t>
      </w:r>
      <w:r w:rsidRPr="00282A73">
        <w:rPr>
          <w:i/>
          <w:lang w:val="en-US"/>
        </w:rPr>
        <w:t>k</w:t>
      </w:r>
      <w:r w:rsidRPr="00282A73">
        <w:rPr>
          <w:lang w:val="en-US"/>
        </w:rPr>
        <w:t xml:space="preserve"> and </w:t>
      </w:r>
      <w:proofErr w:type="spellStart"/>
      <w:r w:rsidRPr="00282A73">
        <w:rPr>
          <w:lang w:val="en-US"/>
        </w:rPr>
        <w:t>region_top</w:t>
      </w:r>
      <w:proofErr w:type="spellEnd"/>
      <w:r w:rsidRPr="00282A73">
        <w:rPr>
          <w:lang w:val="en-US"/>
        </w:rPr>
        <w:t xml:space="preserve">: </w:t>
      </w:r>
      <w:r w:rsidRPr="00282A73">
        <w:rPr>
          <w:i/>
          <w:lang w:val="en-US"/>
        </w:rPr>
        <w:t>k</w:t>
      </w:r>
      <w:r w:rsidRPr="00282A73">
        <w:rPr>
          <w:lang w:val="en-US"/>
        </w:rPr>
        <w:t xml:space="preserve"> </w:t>
      </w:r>
      <w:proofErr w:type="gramStart"/>
      <w:r w:rsidRPr="00282A73">
        <w:rPr>
          <w:lang w:val="en-US"/>
        </w:rPr>
        <w:t>extract</w:t>
      </w:r>
      <w:proofErr w:type="gramEnd"/>
      <w:r w:rsidRPr="00282A73">
        <w:rPr>
          <w:lang w:val="en-US"/>
        </w:rPr>
        <w:t xml:space="preserve"> the first k samples and regions, respectively, </w:t>
      </w:r>
      <w:r>
        <w:rPr>
          <w:lang w:val="en-US"/>
        </w:rPr>
        <w:t xml:space="preserve">according to the final ordering. </w:t>
      </w:r>
    </w:p>
    <w:p w14:paraId="5750B54E" w14:textId="77777777" w:rsidR="00E61978" w:rsidRPr="002B6C28" w:rsidRDefault="00E61978" w:rsidP="00E61978">
      <w:pPr>
        <w:jc w:val="both"/>
        <w:rPr>
          <w:color w:val="000000" w:themeColor="text1"/>
          <w:lang w:val="en-US"/>
        </w:rPr>
      </w:pPr>
      <w:r w:rsidRPr="00093FA3">
        <w:rPr>
          <w:color w:val="000000" w:themeColor="text1"/>
          <w:lang w:val="en-GB"/>
        </w:rPr>
        <w:t xml:space="preserve">The clauses </w:t>
      </w:r>
      <w:proofErr w:type="spellStart"/>
      <w:r w:rsidRPr="00093FA3">
        <w:rPr>
          <w:color w:val="000000" w:themeColor="text1"/>
          <w:lang w:val="en-GB"/>
        </w:rPr>
        <w:t>meta_topp</w:t>
      </w:r>
      <w:proofErr w:type="spellEnd"/>
      <w:r w:rsidRPr="00093FA3">
        <w:rPr>
          <w:color w:val="000000" w:themeColor="text1"/>
          <w:lang w:val="en-GB"/>
        </w:rPr>
        <w:t xml:space="preserve">: </w:t>
      </w:r>
      <w:r w:rsidRPr="00093FA3">
        <w:rPr>
          <w:i/>
          <w:color w:val="000000" w:themeColor="text1"/>
          <w:lang w:val="en-GB"/>
        </w:rPr>
        <w:t>k</w:t>
      </w:r>
      <w:r w:rsidRPr="00093FA3">
        <w:rPr>
          <w:color w:val="000000" w:themeColor="text1"/>
          <w:lang w:val="en-GB"/>
        </w:rPr>
        <w:t xml:space="preserve"> and </w:t>
      </w:r>
      <w:proofErr w:type="spellStart"/>
      <w:r w:rsidRPr="00093FA3">
        <w:rPr>
          <w:color w:val="000000" w:themeColor="text1"/>
          <w:lang w:val="en-GB"/>
        </w:rPr>
        <w:t>region_topp</w:t>
      </w:r>
      <w:proofErr w:type="spellEnd"/>
      <w:r w:rsidRPr="00093FA3">
        <w:rPr>
          <w:color w:val="000000" w:themeColor="text1"/>
          <w:lang w:val="en-GB"/>
        </w:rPr>
        <w:t xml:space="preserve">: </w:t>
      </w:r>
      <w:r w:rsidRPr="00093FA3">
        <w:rPr>
          <w:i/>
          <w:color w:val="000000" w:themeColor="text1"/>
          <w:lang w:val="en-GB"/>
        </w:rPr>
        <w:t>k</w:t>
      </w:r>
      <w:r w:rsidRPr="00093FA3">
        <w:rPr>
          <w:color w:val="000000" w:themeColor="text1"/>
          <w:lang w:val="en-GB"/>
        </w:rPr>
        <w:t xml:space="preserve"> </w:t>
      </w:r>
      <w:r>
        <w:rPr>
          <w:color w:val="000000" w:themeColor="text1"/>
          <w:lang w:val="en-GB"/>
        </w:rPr>
        <w:t xml:space="preserve">specify that the first k % elements (either samples or regions) are extracted, out of the total number of elements, according to the final ordering; the integer number of elements extracted is obtained by the floor </w:t>
      </w:r>
      <w:r w:rsidRPr="00F77170">
        <w:rPr>
          <w:color w:val="000000" w:themeColor="text1"/>
          <w:lang w:val="en-GB"/>
        </w:rPr>
        <w:t>integer</w:t>
      </w:r>
      <w:r>
        <w:rPr>
          <w:color w:val="000000" w:themeColor="text1"/>
          <w:lang w:val="en-GB"/>
        </w:rPr>
        <w:t xml:space="preserve"> approximation of the k % elements (where </w:t>
      </w:r>
      <w:r w:rsidRPr="009E5B39">
        <w:rPr>
          <w:color w:val="000000" w:themeColor="text1"/>
          <w:lang w:val="en-GB"/>
        </w:rPr>
        <w:t>floor(x) is the greatest integer that is less than or equal to x</w:t>
      </w:r>
      <w:r>
        <w:rPr>
          <w:color w:val="000000" w:themeColor="text1"/>
          <w:lang w:val="en-GB"/>
        </w:rPr>
        <w:t>,</w:t>
      </w:r>
      <w:r w:rsidRPr="009E5B39">
        <w:rPr>
          <w:color w:val="000000" w:themeColor="text1"/>
          <w:lang w:val="en-GB"/>
        </w:rPr>
        <w:t xml:space="preserve"> </w:t>
      </w:r>
      <w:r>
        <w:rPr>
          <w:color w:val="000000" w:themeColor="text1"/>
          <w:lang w:val="en-GB"/>
        </w:rPr>
        <w:t xml:space="preserve">i.e., in case of 0.99 elements, </w:t>
      </w:r>
      <w:r w:rsidRPr="00A91793">
        <w:rPr>
          <w:color w:val="000000" w:themeColor="text1"/>
          <w:lang w:val="en-GB"/>
        </w:rPr>
        <w:t>0</w:t>
      </w:r>
      <w:r>
        <w:rPr>
          <w:color w:val="000000" w:themeColor="text1"/>
          <w:lang w:val="en-GB"/>
        </w:rPr>
        <w:t xml:space="preserve"> elements are extracted).</w:t>
      </w:r>
    </w:p>
    <w:p w14:paraId="4E48628D" w14:textId="77777777" w:rsidR="00E61978" w:rsidRPr="00AD7CE8" w:rsidRDefault="00E61978" w:rsidP="00E61978">
      <w:pPr>
        <w:jc w:val="both"/>
        <w:rPr>
          <w:color w:val="000000" w:themeColor="text1"/>
          <w:lang w:val="en-GB"/>
        </w:rPr>
      </w:pPr>
      <w:r w:rsidRPr="00AD7CE8">
        <w:rPr>
          <w:color w:val="000000" w:themeColor="text1"/>
          <w:lang w:val="en-GB"/>
        </w:rPr>
        <w:t xml:space="preserve">The clauses </w:t>
      </w:r>
      <w:proofErr w:type="spellStart"/>
      <w:r w:rsidRPr="00AD7CE8">
        <w:rPr>
          <w:color w:val="000000" w:themeColor="text1"/>
          <w:lang w:val="en-GB"/>
        </w:rPr>
        <w:t>meta_topg</w:t>
      </w:r>
      <w:proofErr w:type="spellEnd"/>
      <w:r w:rsidRPr="00AD7CE8">
        <w:rPr>
          <w:color w:val="000000" w:themeColor="text1"/>
          <w:lang w:val="en-GB"/>
        </w:rPr>
        <w:t xml:space="preserve">: </w:t>
      </w:r>
      <w:r w:rsidRPr="00AD7CE8">
        <w:rPr>
          <w:i/>
          <w:color w:val="000000" w:themeColor="text1"/>
          <w:lang w:val="en-GB"/>
        </w:rPr>
        <w:t>k</w:t>
      </w:r>
      <w:r w:rsidRPr="00AD7CE8">
        <w:rPr>
          <w:color w:val="000000" w:themeColor="text1"/>
          <w:lang w:val="en-GB"/>
        </w:rPr>
        <w:t xml:space="preserve"> and </w:t>
      </w:r>
      <w:proofErr w:type="spellStart"/>
      <w:r w:rsidRPr="00AD7CE8">
        <w:rPr>
          <w:color w:val="000000" w:themeColor="text1"/>
          <w:lang w:val="en-GB"/>
        </w:rPr>
        <w:t>region_topg</w:t>
      </w:r>
      <w:proofErr w:type="spellEnd"/>
      <w:r w:rsidRPr="00AD7CE8">
        <w:rPr>
          <w:color w:val="000000" w:themeColor="text1"/>
          <w:lang w:val="en-GB"/>
        </w:rPr>
        <w:t xml:space="preserve">: </w:t>
      </w:r>
      <w:r w:rsidRPr="00AD7CE8">
        <w:rPr>
          <w:i/>
          <w:color w:val="000000" w:themeColor="text1"/>
          <w:lang w:val="en-GB"/>
        </w:rPr>
        <w:t>k</w:t>
      </w:r>
      <w:r w:rsidRPr="00AD7CE8">
        <w:rPr>
          <w:color w:val="000000" w:themeColor="text1"/>
          <w:lang w:val="en-GB"/>
        </w:rPr>
        <w:t xml:space="preserve"> implicitly </w:t>
      </w:r>
      <w:proofErr w:type="gramStart"/>
      <w:r w:rsidRPr="00AD7CE8">
        <w:rPr>
          <w:color w:val="000000" w:themeColor="text1"/>
          <w:lang w:val="en-GB"/>
        </w:rPr>
        <w:t>consider</w:t>
      </w:r>
      <w:proofErr w:type="gramEnd"/>
      <w:r w:rsidRPr="00AD7CE8">
        <w:rPr>
          <w:color w:val="000000" w:themeColor="text1"/>
          <w:lang w:val="en-GB"/>
        </w:rPr>
        <w:t xml:space="preserve"> the ordering defined by first grouping identical values of the first n − 1 ordering attributes, and then sorted by the remaining attributes; they then select the first k samples, or regions, of each group.</w:t>
      </w:r>
    </w:p>
    <w:p w14:paraId="49F9A6AB" w14:textId="77777777" w:rsidR="00E61978" w:rsidRPr="00AD7CE8" w:rsidRDefault="00E61978" w:rsidP="00E61978">
      <w:pPr>
        <w:jc w:val="both"/>
        <w:rPr>
          <w:color w:val="000000" w:themeColor="text1"/>
          <w:lang w:val="en-GB"/>
        </w:rPr>
      </w:pPr>
    </w:p>
    <w:p w14:paraId="097BDA19" w14:textId="7F13F62B" w:rsidR="00E61978" w:rsidRDefault="00E61978" w:rsidP="00E61978">
      <w:pPr>
        <w:jc w:val="both"/>
        <w:rPr>
          <w:color w:val="000000" w:themeColor="text1"/>
          <w:lang w:val="en-GB"/>
        </w:rPr>
      </w:pPr>
      <w:r w:rsidRPr="00A33876">
        <w:rPr>
          <w:color w:val="000000" w:themeColor="text1"/>
          <w:u w:val="single"/>
          <w:lang w:val="en-GB"/>
        </w:rPr>
        <w:t>Note</w:t>
      </w:r>
      <w:r w:rsidR="00382ABB">
        <w:rPr>
          <w:color w:val="000000" w:themeColor="text1"/>
          <w:u w:val="single"/>
          <w:lang w:val="en-GB"/>
        </w:rPr>
        <w:t xml:space="preserve"> 1</w:t>
      </w:r>
      <w:r w:rsidRPr="00A33876">
        <w:rPr>
          <w:color w:val="000000" w:themeColor="text1"/>
          <w:lang w:val="en-GB"/>
        </w:rPr>
        <w:t xml:space="preserve">: ORDER does not have a default form (the statement </w:t>
      </w:r>
      <w:proofErr w:type="gramStart"/>
      <w:r w:rsidRPr="00A33876">
        <w:rPr>
          <w:i/>
          <w:color w:val="000000" w:themeColor="text1"/>
          <w:lang w:val="en-GB"/>
        </w:rPr>
        <w:t>ORDER(</w:t>
      </w:r>
      <w:proofErr w:type="gramEnd"/>
      <w:r w:rsidRPr="00A33876">
        <w:rPr>
          <w:i/>
          <w:color w:val="000000" w:themeColor="text1"/>
          <w:lang w:val="en-GB"/>
        </w:rPr>
        <w:t xml:space="preserve">) </w:t>
      </w:r>
      <w:proofErr w:type="spellStart"/>
      <w:r w:rsidRPr="00A33876">
        <w:rPr>
          <w:i/>
          <w:color w:val="000000" w:themeColor="text1"/>
          <w:lang w:val="en-GB"/>
        </w:rPr>
        <w:t>DS</w:t>
      </w:r>
      <w:r w:rsidRPr="00A33876">
        <w:rPr>
          <w:i/>
          <w:color w:val="000000" w:themeColor="text1"/>
          <w:vertAlign w:val="subscript"/>
          <w:lang w:val="en-GB"/>
        </w:rPr>
        <w:t>in</w:t>
      </w:r>
      <w:proofErr w:type="spellEnd"/>
      <w:r w:rsidRPr="00A33876">
        <w:rPr>
          <w:color w:val="000000" w:themeColor="text1"/>
          <w:lang w:val="en-GB"/>
        </w:rPr>
        <w:t xml:space="preserve"> does not compile); at least </w:t>
      </w:r>
      <w:r>
        <w:rPr>
          <w:lang w:val="en-US"/>
        </w:rPr>
        <w:t>an o</w:t>
      </w:r>
      <w:r w:rsidRPr="00282A73">
        <w:rPr>
          <w:lang w:val="en-US"/>
        </w:rPr>
        <w:t>rdering metadata attribute</w:t>
      </w:r>
      <w:r>
        <w:rPr>
          <w:lang w:val="en-US"/>
        </w:rPr>
        <w:t xml:space="preserve"> or a </w:t>
      </w:r>
      <w:proofErr w:type="spellStart"/>
      <w:r>
        <w:rPr>
          <w:lang w:val="en-US"/>
        </w:rPr>
        <w:t>r</w:t>
      </w:r>
      <w:r w:rsidRPr="00282A73">
        <w:rPr>
          <w:lang w:val="en-US"/>
        </w:rPr>
        <w:t>egion_order</w:t>
      </w:r>
      <w:proofErr w:type="spellEnd"/>
      <w:r>
        <w:rPr>
          <w:lang w:val="en-US"/>
        </w:rPr>
        <w:t xml:space="preserve"> clause must be specified</w:t>
      </w:r>
      <w:r w:rsidRPr="00AD7CE8">
        <w:rPr>
          <w:color w:val="000000" w:themeColor="text1"/>
          <w:lang w:val="en-GB"/>
        </w:rPr>
        <w:t>.</w:t>
      </w:r>
    </w:p>
    <w:p w14:paraId="755648D9" w14:textId="77777777" w:rsidR="00382ABB" w:rsidRDefault="00382ABB" w:rsidP="00E61978">
      <w:pPr>
        <w:jc w:val="both"/>
        <w:rPr>
          <w:color w:val="000000" w:themeColor="text1"/>
          <w:lang w:val="en-GB"/>
        </w:rPr>
      </w:pPr>
    </w:p>
    <w:p w14:paraId="4CA55E00" w14:textId="5EC2C97C" w:rsidR="00382ABB" w:rsidRPr="00134FCB" w:rsidRDefault="00382ABB" w:rsidP="00134FCB">
      <w:pPr>
        <w:jc w:val="both"/>
        <w:rPr>
          <w:color w:val="000000" w:themeColor="text1"/>
          <w:lang w:val="en-GB"/>
        </w:rPr>
      </w:pPr>
      <w:r w:rsidRPr="00134FCB">
        <w:rPr>
          <w:color w:val="000000" w:themeColor="text1"/>
          <w:u w:val="single"/>
          <w:lang w:val="en-GB"/>
        </w:rPr>
        <w:t>Note 2</w:t>
      </w:r>
      <w:r>
        <w:rPr>
          <w:color w:val="000000" w:themeColor="text1"/>
          <w:lang w:val="en-GB"/>
        </w:rPr>
        <w:t xml:space="preserve">: </w:t>
      </w:r>
      <w:r w:rsidR="00134FCB">
        <w:rPr>
          <w:color w:val="000000" w:themeColor="text1"/>
          <w:lang w:val="en-GB"/>
        </w:rPr>
        <w:t>W</w:t>
      </w:r>
      <w:r w:rsidRPr="00134FCB">
        <w:rPr>
          <w:color w:val="000000" w:themeColor="text1"/>
          <w:lang w:val="en-GB"/>
        </w:rPr>
        <w:t xml:space="preserve">hen the specified ordering </w:t>
      </w:r>
      <w:r w:rsidR="00134FCB" w:rsidRPr="00134FCB">
        <w:rPr>
          <w:color w:val="000000" w:themeColor="text1"/>
          <w:lang w:val="en-GB"/>
        </w:rPr>
        <w:t xml:space="preserve">metadata </w:t>
      </w:r>
      <w:r w:rsidRPr="00134FCB">
        <w:rPr>
          <w:color w:val="000000" w:themeColor="text1"/>
          <w:lang w:val="en-GB"/>
        </w:rPr>
        <w:t>attribute</w:t>
      </w:r>
      <w:r>
        <w:rPr>
          <w:color w:val="000000" w:themeColor="text1"/>
          <w:lang w:val="en-GB"/>
        </w:rPr>
        <w:t>s are</w:t>
      </w:r>
      <w:r w:rsidRPr="00134FCB">
        <w:rPr>
          <w:color w:val="000000" w:themeColor="text1"/>
          <w:lang w:val="en-GB"/>
        </w:rPr>
        <w:t xml:space="preserve"> not present in any of the input samples, an empty output is generated</w:t>
      </w:r>
      <w:r>
        <w:rPr>
          <w:color w:val="000000" w:themeColor="text1"/>
          <w:lang w:val="en-GB"/>
        </w:rPr>
        <w:t>.</w:t>
      </w:r>
    </w:p>
    <w:p w14:paraId="631B7333" w14:textId="2F1F5FE4" w:rsidR="00382ABB" w:rsidRPr="00AD7CE8" w:rsidRDefault="00382ABB" w:rsidP="00E61978">
      <w:pPr>
        <w:jc w:val="both"/>
        <w:rPr>
          <w:color w:val="000000" w:themeColor="text1"/>
          <w:lang w:val="en-GB"/>
        </w:rPr>
      </w:pPr>
    </w:p>
    <w:p w14:paraId="6F6A9ABD" w14:textId="77777777" w:rsidR="00E61978" w:rsidRPr="00AD7CE8" w:rsidRDefault="00E61978" w:rsidP="00E61978">
      <w:pPr>
        <w:jc w:val="both"/>
        <w:rPr>
          <w:color w:val="000000" w:themeColor="text1"/>
          <w:lang w:val="en-GB"/>
        </w:rPr>
      </w:pPr>
    </w:p>
    <w:p w14:paraId="67BF4490" w14:textId="77777777" w:rsidR="00E61978" w:rsidRPr="00282A73" w:rsidRDefault="00E61978" w:rsidP="00E61978">
      <w:pPr>
        <w:jc w:val="both"/>
        <w:rPr>
          <w:lang w:val="en-US"/>
        </w:rPr>
      </w:pPr>
      <w:r w:rsidRPr="00282A73">
        <w:rPr>
          <w:u w:val="single"/>
          <w:lang w:val="en-US"/>
        </w:rPr>
        <w:t>Example 1</w:t>
      </w:r>
      <w:r w:rsidRPr="00282A73">
        <w:rPr>
          <w:lang w:val="en-US"/>
        </w:rPr>
        <w:t>:</w:t>
      </w:r>
    </w:p>
    <w:p w14:paraId="2FB6248D" w14:textId="77777777" w:rsidR="00E61978" w:rsidRPr="00282A73" w:rsidRDefault="00E61978" w:rsidP="00E61978">
      <w:pPr>
        <w:jc w:val="both"/>
        <w:rPr>
          <w:lang w:val="en-US"/>
        </w:rPr>
      </w:pPr>
      <w:r w:rsidRPr="00282A73">
        <w:rPr>
          <w:lang w:val="en-US"/>
        </w:rPr>
        <w:t xml:space="preserve">OUTPUT_DS = </w:t>
      </w:r>
      <w:proofErr w:type="gramStart"/>
      <w:r w:rsidRPr="00282A73">
        <w:rPr>
          <w:lang w:val="en-US"/>
        </w:rPr>
        <w:t>ORDER(</w:t>
      </w:r>
      <w:proofErr w:type="spellStart"/>
      <w:proofErr w:type="gramEnd"/>
      <w:r w:rsidRPr="00282A73">
        <w:rPr>
          <w:lang w:val="en-US"/>
        </w:rPr>
        <w:t>Region_count</w:t>
      </w:r>
      <w:proofErr w:type="spellEnd"/>
      <w:r w:rsidRPr="00282A73">
        <w:rPr>
          <w:lang w:val="en-US"/>
        </w:rPr>
        <w:t xml:space="preserve"> DESC; </w:t>
      </w:r>
      <w:proofErr w:type="spellStart"/>
      <w:r w:rsidRPr="00282A73">
        <w:rPr>
          <w:lang w:val="en-US"/>
        </w:rPr>
        <w:t>meta_top</w:t>
      </w:r>
      <w:proofErr w:type="spellEnd"/>
      <w:r w:rsidRPr="00282A73">
        <w:rPr>
          <w:lang w:val="en-US"/>
        </w:rPr>
        <w:t xml:space="preserve">: 2;) INPUT_DS; </w:t>
      </w:r>
    </w:p>
    <w:p w14:paraId="79A4FFB3" w14:textId="77777777" w:rsidR="00E61978" w:rsidRPr="00282A73" w:rsidRDefault="00E61978" w:rsidP="00E61978">
      <w:pPr>
        <w:jc w:val="both"/>
        <w:rPr>
          <w:lang w:val="en-US"/>
        </w:rPr>
      </w:pPr>
    </w:p>
    <w:p w14:paraId="49F264FF" w14:textId="77777777" w:rsidR="00E61978" w:rsidRPr="00282A73" w:rsidRDefault="00E61978" w:rsidP="00E61978">
      <w:pPr>
        <w:jc w:val="both"/>
        <w:rPr>
          <w:lang w:val="en-US"/>
        </w:rPr>
      </w:pPr>
      <w:r w:rsidRPr="00282A73">
        <w:rPr>
          <w:lang w:val="en-US"/>
        </w:rPr>
        <w:t xml:space="preserve">This GMQL statement orders the samples </w:t>
      </w:r>
      <w:r>
        <w:rPr>
          <w:lang w:val="en-US"/>
        </w:rPr>
        <w:t xml:space="preserve">in the INPUT_DS dataset </w:t>
      </w:r>
      <w:r w:rsidRPr="00282A73">
        <w:rPr>
          <w:lang w:val="en-US"/>
        </w:rPr>
        <w:t>according to the</w:t>
      </w:r>
      <w:r>
        <w:rPr>
          <w:lang w:val="en-US"/>
        </w:rPr>
        <w:t>ir</w:t>
      </w:r>
      <w:r w:rsidRPr="00282A73">
        <w:rPr>
          <w:lang w:val="en-US"/>
        </w:rPr>
        <w:t xml:space="preserve"> </w:t>
      </w:r>
      <w:proofErr w:type="spellStart"/>
      <w:r w:rsidRPr="00282A73">
        <w:rPr>
          <w:i/>
          <w:lang w:val="en-US"/>
        </w:rPr>
        <w:t>Region_count</w:t>
      </w:r>
      <w:proofErr w:type="spellEnd"/>
      <w:r w:rsidRPr="00282A73">
        <w:rPr>
          <w:lang w:val="en-US"/>
        </w:rPr>
        <w:t xml:space="preserve"> metadata attribute and takes the two samples that have the highest count. As shown in the following figure, the sample with attribute </w:t>
      </w:r>
      <w:r>
        <w:rPr>
          <w:i/>
          <w:lang w:val="en-US"/>
        </w:rPr>
        <w:t>_o</w:t>
      </w:r>
      <w:r w:rsidRPr="00282A73">
        <w:rPr>
          <w:i/>
          <w:lang w:val="en-US"/>
        </w:rPr>
        <w:t>rder = 3</w:t>
      </w:r>
      <w:r w:rsidRPr="00282A73">
        <w:rPr>
          <w:lang w:val="en-US"/>
        </w:rPr>
        <w:t xml:space="preserve"> is excluded from the output.</w:t>
      </w:r>
    </w:p>
    <w:p w14:paraId="731964EC" w14:textId="77777777" w:rsidR="00E61978" w:rsidRPr="00282A73" w:rsidRDefault="00E61978" w:rsidP="00E61978">
      <w:pPr>
        <w:jc w:val="both"/>
        <w:rPr>
          <w:lang w:val="en-US"/>
        </w:rPr>
      </w:pPr>
    </w:p>
    <w:p w14:paraId="3041AD38" w14:textId="77777777" w:rsidR="00E61978" w:rsidRPr="00282A73" w:rsidRDefault="00E61978" w:rsidP="00E61978">
      <w:pPr>
        <w:jc w:val="both"/>
        <w:rPr>
          <w:i/>
          <w:lang w:val="en-US"/>
        </w:rPr>
      </w:pPr>
      <w:r w:rsidRPr="00282A73">
        <w:rPr>
          <w:lang w:val="en-US"/>
        </w:rPr>
        <w:t>OUTPUT_DS:</w:t>
      </w:r>
      <w:r w:rsidRPr="00B44A28">
        <w:rPr>
          <w:noProof/>
          <w:lang w:val="en-GB" w:eastAsia="en-GB"/>
        </w:rPr>
        <w:t xml:space="preserve"> </w:t>
      </w:r>
      <w:r w:rsidRPr="00B44A28">
        <w:rPr>
          <w:noProof/>
          <w:lang w:val="en-US" w:eastAsia="en-US"/>
        </w:rPr>
        <w:drawing>
          <wp:inline distT="0" distB="0" distL="0" distR="0" wp14:anchorId="76959121" wp14:editId="62ED8F74">
            <wp:extent cx="5733415" cy="2024380"/>
            <wp:effectExtent l="0" t="0" r="6985" b="762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3415" cy="2024380"/>
                    </a:xfrm>
                    <a:prstGeom prst="rect">
                      <a:avLst/>
                    </a:prstGeom>
                  </pic:spPr>
                </pic:pic>
              </a:graphicData>
            </a:graphic>
          </wp:inline>
        </w:drawing>
      </w:r>
    </w:p>
    <w:p w14:paraId="629EFE01" w14:textId="77777777" w:rsidR="00E61978" w:rsidRPr="00282A73" w:rsidRDefault="00E61978" w:rsidP="00E61978">
      <w:pPr>
        <w:jc w:val="both"/>
        <w:rPr>
          <w:i/>
          <w:lang w:val="en-US"/>
        </w:rPr>
      </w:pPr>
    </w:p>
    <w:p w14:paraId="08836334" w14:textId="77777777" w:rsidR="00E61978" w:rsidRPr="00282A73" w:rsidRDefault="00E61978" w:rsidP="00E61978">
      <w:pPr>
        <w:jc w:val="both"/>
        <w:rPr>
          <w:lang w:val="en-US"/>
        </w:rPr>
      </w:pPr>
      <w:r w:rsidRPr="00282A73">
        <w:rPr>
          <w:u w:val="single"/>
          <w:lang w:val="en-US"/>
        </w:rPr>
        <w:t>Example 2</w:t>
      </w:r>
      <w:r w:rsidRPr="00282A73">
        <w:rPr>
          <w:lang w:val="en-US"/>
        </w:rPr>
        <w:t>:</w:t>
      </w:r>
    </w:p>
    <w:p w14:paraId="33817884" w14:textId="77777777" w:rsidR="00E61978" w:rsidRPr="00282A73" w:rsidRDefault="00E61978" w:rsidP="00E61978">
      <w:pPr>
        <w:jc w:val="both"/>
        <w:rPr>
          <w:lang w:val="en-US"/>
        </w:rPr>
      </w:pPr>
      <w:r>
        <w:rPr>
          <w:lang w:val="en-US"/>
        </w:rPr>
        <w:t xml:space="preserve">OUTPUT_DS = </w:t>
      </w:r>
      <w:proofErr w:type="gramStart"/>
      <w:r>
        <w:rPr>
          <w:lang w:val="en-US"/>
        </w:rPr>
        <w:t>ORDER(</w:t>
      </w:r>
      <w:proofErr w:type="spellStart"/>
      <w:proofErr w:type="gramEnd"/>
      <w:r>
        <w:rPr>
          <w:lang w:val="en-US"/>
        </w:rPr>
        <w:t>Region_c</w:t>
      </w:r>
      <w:r w:rsidRPr="00282A73">
        <w:rPr>
          <w:lang w:val="en-US"/>
        </w:rPr>
        <w:t>ount</w:t>
      </w:r>
      <w:proofErr w:type="spellEnd"/>
      <w:r w:rsidRPr="00282A73">
        <w:rPr>
          <w:lang w:val="en-US"/>
        </w:rPr>
        <w:t xml:space="preserve">; </w:t>
      </w:r>
      <w:proofErr w:type="spellStart"/>
      <w:r w:rsidRPr="00282A73">
        <w:rPr>
          <w:lang w:val="en-US"/>
        </w:rPr>
        <w:t>meta_top</w:t>
      </w:r>
      <w:proofErr w:type="spellEnd"/>
      <w:r w:rsidRPr="00282A73">
        <w:rPr>
          <w:lang w:val="en-US"/>
        </w:rPr>
        <w:t xml:space="preserve">: 5; </w:t>
      </w:r>
    </w:p>
    <w:p w14:paraId="08F92364" w14:textId="77777777" w:rsidR="00E61978" w:rsidRPr="00282A73" w:rsidRDefault="00E61978" w:rsidP="00E61978">
      <w:pPr>
        <w:ind w:left="1440" w:firstLine="720"/>
        <w:jc w:val="both"/>
        <w:rPr>
          <w:lang w:val="en-US"/>
        </w:rPr>
      </w:pPr>
      <w:proofErr w:type="spellStart"/>
      <w:r>
        <w:rPr>
          <w:lang w:val="en-US"/>
        </w:rPr>
        <w:t>region_order</w:t>
      </w:r>
      <w:proofErr w:type="spellEnd"/>
      <w:r>
        <w:rPr>
          <w:lang w:val="en-US"/>
        </w:rPr>
        <w:t xml:space="preserve">: </w:t>
      </w:r>
      <w:proofErr w:type="spellStart"/>
      <w:r>
        <w:rPr>
          <w:lang w:val="en-US"/>
        </w:rPr>
        <w:t>Mutation_c</w:t>
      </w:r>
      <w:r w:rsidRPr="00282A73">
        <w:rPr>
          <w:lang w:val="en-US"/>
        </w:rPr>
        <w:t>ount</w:t>
      </w:r>
      <w:proofErr w:type="spellEnd"/>
      <w:r w:rsidRPr="00282A73">
        <w:rPr>
          <w:lang w:val="en-US"/>
        </w:rPr>
        <w:t xml:space="preserve"> DESC; </w:t>
      </w:r>
      <w:proofErr w:type="spellStart"/>
      <w:r w:rsidRPr="00282A73">
        <w:rPr>
          <w:lang w:val="en-US"/>
        </w:rPr>
        <w:t>region_top</w:t>
      </w:r>
      <w:proofErr w:type="spellEnd"/>
      <w:r w:rsidRPr="00282A73">
        <w:rPr>
          <w:lang w:val="en-US"/>
        </w:rPr>
        <w:t xml:space="preserve">: 7) INPUT_DS; </w:t>
      </w:r>
    </w:p>
    <w:p w14:paraId="58CF7916" w14:textId="77777777" w:rsidR="00E61978" w:rsidRPr="00282A73" w:rsidRDefault="00E61978" w:rsidP="00E61978">
      <w:pPr>
        <w:jc w:val="both"/>
        <w:rPr>
          <w:lang w:val="en-US"/>
        </w:rPr>
      </w:pPr>
    </w:p>
    <w:p w14:paraId="2A651EF4" w14:textId="77777777" w:rsidR="00E61978" w:rsidRPr="00282A73" w:rsidRDefault="00E61978" w:rsidP="00E61978">
      <w:pPr>
        <w:jc w:val="both"/>
        <w:rPr>
          <w:lang w:val="en-US"/>
        </w:rPr>
      </w:pPr>
      <w:r w:rsidRPr="00282A73">
        <w:rPr>
          <w:lang w:val="en-US"/>
        </w:rPr>
        <w:t xml:space="preserve">This GMQL statement extracts the first 5 samples on the basis of their region counter (those with the smaller </w:t>
      </w:r>
      <w:proofErr w:type="spellStart"/>
      <w:r w:rsidRPr="00282A73">
        <w:rPr>
          <w:i/>
          <w:lang w:val="en-US"/>
        </w:rPr>
        <w:t>Region</w:t>
      </w:r>
      <w:r>
        <w:rPr>
          <w:i/>
          <w:lang w:val="en-US"/>
        </w:rPr>
        <w:t>_c</w:t>
      </w:r>
      <w:r w:rsidRPr="00282A73">
        <w:rPr>
          <w:i/>
          <w:lang w:val="en-US"/>
        </w:rPr>
        <w:t>ount</w:t>
      </w:r>
      <w:proofErr w:type="spellEnd"/>
      <w:r w:rsidRPr="00282A73">
        <w:rPr>
          <w:lang w:val="en-US"/>
        </w:rPr>
        <w:t xml:space="preserve">) and then, for each of them, 7 regions on the basis of their mutation counter (those with the higher </w:t>
      </w:r>
      <w:proofErr w:type="spellStart"/>
      <w:r>
        <w:rPr>
          <w:i/>
          <w:lang w:val="en-US"/>
        </w:rPr>
        <w:t>Mutation_c</w:t>
      </w:r>
      <w:r w:rsidRPr="00282A73">
        <w:rPr>
          <w:i/>
          <w:lang w:val="en-US"/>
        </w:rPr>
        <w:t>ount</w:t>
      </w:r>
      <w:proofErr w:type="spellEnd"/>
      <w:r w:rsidRPr="00282A73">
        <w:rPr>
          <w:lang w:val="en-US"/>
        </w:rPr>
        <w:t>).</w:t>
      </w:r>
    </w:p>
    <w:p w14:paraId="046147F1" w14:textId="77777777" w:rsidR="00E61978" w:rsidRPr="00282A73" w:rsidRDefault="00E61978" w:rsidP="00E61978">
      <w:pPr>
        <w:jc w:val="both"/>
        <w:rPr>
          <w:lang w:val="en-US"/>
        </w:rPr>
      </w:pPr>
    </w:p>
    <w:p w14:paraId="23119F1A" w14:textId="77777777" w:rsidR="00E61978" w:rsidRPr="00282A73" w:rsidRDefault="00E61978" w:rsidP="00E61978">
      <w:pPr>
        <w:jc w:val="both"/>
        <w:rPr>
          <w:lang w:val="en-US"/>
        </w:rPr>
      </w:pPr>
      <w:r w:rsidRPr="00282A73">
        <w:rPr>
          <w:u w:val="single"/>
          <w:lang w:val="en-US"/>
        </w:rPr>
        <w:t>Example 3</w:t>
      </w:r>
      <w:r w:rsidRPr="00282A73">
        <w:rPr>
          <w:lang w:val="en-US"/>
        </w:rPr>
        <w:t>:</w:t>
      </w:r>
    </w:p>
    <w:p w14:paraId="761164E9" w14:textId="77777777" w:rsidR="00E61978" w:rsidRPr="00282A73" w:rsidRDefault="00E61978" w:rsidP="00E61978">
      <w:pPr>
        <w:jc w:val="both"/>
        <w:rPr>
          <w:lang w:val="en-US"/>
        </w:rPr>
      </w:pPr>
      <w:r w:rsidRPr="00282A73">
        <w:rPr>
          <w:lang w:val="en-US"/>
        </w:rPr>
        <w:t xml:space="preserve">OUTPUT_DS = </w:t>
      </w:r>
      <w:proofErr w:type="gramStart"/>
      <w:r w:rsidRPr="00282A73">
        <w:rPr>
          <w:lang w:val="en-US"/>
        </w:rPr>
        <w:t>ORDER(</w:t>
      </w:r>
      <w:proofErr w:type="spellStart"/>
      <w:proofErr w:type="gramEnd"/>
      <w:r w:rsidRPr="00282A73">
        <w:rPr>
          <w:lang w:val="en-US"/>
        </w:rPr>
        <w:t>treatment_type</w:t>
      </w:r>
      <w:proofErr w:type="spellEnd"/>
      <w:r w:rsidRPr="00282A73">
        <w:rPr>
          <w:lang w:val="en-US"/>
        </w:rPr>
        <w:t xml:space="preserve">, ID DESC; </w:t>
      </w:r>
      <w:proofErr w:type="spellStart"/>
      <w:r w:rsidRPr="00282A73">
        <w:rPr>
          <w:lang w:val="en-US"/>
        </w:rPr>
        <w:t>meta_top</w:t>
      </w:r>
      <w:proofErr w:type="spellEnd"/>
      <w:r w:rsidRPr="00282A73">
        <w:rPr>
          <w:lang w:val="en-US"/>
        </w:rPr>
        <w:t>: 2) INPUT_DS;</w:t>
      </w:r>
    </w:p>
    <w:p w14:paraId="14592EE4" w14:textId="77777777" w:rsidR="00E61978" w:rsidRPr="00282A73" w:rsidRDefault="00E61978" w:rsidP="00E61978">
      <w:pPr>
        <w:jc w:val="both"/>
        <w:rPr>
          <w:lang w:val="en-US"/>
        </w:rPr>
      </w:pPr>
    </w:p>
    <w:p w14:paraId="3C689833" w14:textId="77777777" w:rsidR="00E61978" w:rsidRPr="00282A73" w:rsidRDefault="00E61978" w:rsidP="00E61978">
      <w:pPr>
        <w:jc w:val="both"/>
        <w:rPr>
          <w:lang w:val="en-US"/>
        </w:rPr>
      </w:pPr>
      <w:r w:rsidRPr="00282A73">
        <w:rPr>
          <w:lang w:val="en-US"/>
        </w:rPr>
        <w:t xml:space="preserve">This GMQL statement first sorts the samples in INPUT_DS dataset by ascending order with respect to their metadata </w:t>
      </w:r>
      <w:proofErr w:type="spellStart"/>
      <w:r w:rsidRPr="00282A73">
        <w:rPr>
          <w:i/>
          <w:lang w:val="en-US"/>
        </w:rPr>
        <w:t>treatment_type</w:t>
      </w:r>
      <w:proofErr w:type="spellEnd"/>
      <w:r w:rsidRPr="00282A73">
        <w:rPr>
          <w:lang w:val="en-US"/>
        </w:rPr>
        <w:t xml:space="preserve">, then it sorts them by descending order based on the values of their metadata </w:t>
      </w:r>
      <w:r w:rsidRPr="00282A73">
        <w:rPr>
          <w:i/>
          <w:lang w:val="en-US"/>
        </w:rPr>
        <w:t xml:space="preserve">ID </w:t>
      </w:r>
      <w:r w:rsidRPr="00282A73">
        <w:rPr>
          <w:lang w:val="en-US"/>
        </w:rPr>
        <w:t xml:space="preserve">attribute (the new metadata attribute </w:t>
      </w:r>
      <w:r w:rsidRPr="00282A73">
        <w:rPr>
          <w:i/>
          <w:lang w:val="en-US"/>
        </w:rPr>
        <w:t>_order</w:t>
      </w:r>
      <w:r w:rsidRPr="00282A73">
        <w:rPr>
          <w:lang w:val="en-US"/>
        </w:rPr>
        <w:t xml:space="preserve"> is added to all samples). Finally, only the samples with </w:t>
      </w:r>
      <w:r w:rsidRPr="00282A73">
        <w:rPr>
          <w:i/>
          <w:lang w:val="en-US"/>
        </w:rPr>
        <w:t>_order</w:t>
      </w:r>
      <w:r w:rsidRPr="00282A73">
        <w:rPr>
          <w:lang w:val="en-US"/>
        </w:rPr>
        <w:t xml:space="preserve"> = 1 or </w:t>
      </w:r>
      <w:r w:rsidRPr="00282A73">
        <w:rPr>
          <w:i/>
          <w:lang w:val="en-US"/>
        </w:rPr>
        <w:t>_order</w:t>
      </w:r>
      <w:r w:rsidRPr="00282A73">
        <w:rPr>
          <w:lang w:val="en-US"/>
        </w:rPr>
        <w:t xml:space="preserve"> = 2 are extracted in the output dataset OUTPUT_DS.</w:t>
      </w:r>
    </w:p>
    <w:p w14:paraId="13A3BF49" w14:textId="77777777" w:rsidR="00E61978" w:rsidRPr="00282A73" w:rsidRDefault="00E61978" w:rsidP="00E61978">
      <w:pPr>
        <w:jc w:val="both"/>
        <w:rPr>
          <w:rFonts w:ascii="Calibri" w:eastAsia="Calibri" w:hAnsi="Calibri" w:cs="Calibri"/>
          <w:i/>
          <w:lang w:val="en-US"/>
        </w:rPr>
      </w:pPr>
      <w:r w:rsidRPr="00282A73">
        <w:rPr>
          <w:rFonts w:ascii="Calibri" w:eastAsia="Calibri" w:hAnsi="Calibri" w:cs="Calibri"/>
          <w:i/>
          <w:lang w:val="en-US"/>
        </w:rPr>
        <w:t xml:space="preserve"> </w:t>
      </w:r>
    </w:p>
    <w:p w14:paraId="0BEE166F" w14:textId="77777777" w:rsidR="00E61978" w:rsidRPr="0029489D" w:rsidRDefault="00E61978" w:rsidP="00E61978">
      <w:pPr>
        <w:jc w:val="both"/>
        <w:rPr>
          <w:lang w:val="en-US"/>
        </w:rPr>
      </w:pPr>
      <w:r w:rsidRPr="0029489D">
        <w:rPr>
          <w:u w:val="single"/>
          <w:lang w:val="en-US"/>
        </w:rPr>
        <w:t xml:space="preserve">Example </w:t>
      </w:r>
      <w:r>
        <w:rPr>
          <w:u w:val="single"/>
          <w:lang w:val="en-US"/>
        </w:rPr>
        <w:t>4</w:t>
      </w:r>
      <w:r w:rsidRPr="0029489D">
        <w:rPr>
          <w:lang w:val="en-US"/>
        </w:rPr>
        <w:t>:</w:t>
      </w:r>
    </w:p>
    <w:p w14:paraId="47DF5BAB" w14:textId="77777777" w:rsidR="00E61978" w:rsidRPr="0029489D" w:rsidRDefault="00E61978" w:rsidP="00E61978">
      <w:pPr>
        <w:spacing w:line="240" w:lineRule="auto"/>
        <w:rPr>
          <w:rFonts w:eastAsia="Times New Roman"/>
          <w:color w:val="auto"/>
          <w:lang w:val="en-GB" w:eastAsia="en-GB"/>
        </w:rPr>
      </w:pPr>
      <w:r w:rsidRPr="0029489D">
        <w:rPr>
          <w:rFonts w:eastAsia="Times New Roman"/>
          <w:color w:val="24292E"/>
          <w:shd w:val="clear" w:color="auto" w:fill="FFFFFF"/>
          <w:lang w:val="en-US" w:eastAsia="en-GB"/>
        </w:rPr>
        <w:t>OUTPUT_DS</w:t>
      </w:r>
      <w:r>
        <w:rPr>
          <w:rFonts w:eastAsia="Times New Roman"/>
          <w:color w:val="24292E"/>
          <w:shd w:val="clear" w:color="auto" w:fill="FFFFFF"/>
          <w:lang w:val="en-GB" w:eastAsia="en-GB"/>
        </w:rPr>
        <w:t xml:space="preserve"> = </w:t>
      </w:r>
      <w:proofErr w:type="gramStart"/>
      <w:r>
        <w:rPr>
          <w:rFonts w:eastAsia="Times New Roman"/>
          <w:color w:val="24292E"/>
          <w:shd w:val="clear" w:color="auto" w:fill="FFFFFF"/>
          <w:lang w:val="en-GB" w:eastAsia="en-GB"/>
        </w:rPr>
        <w:t>ORDER(</w:t>
      </w:r>
      <w:proofErr w:type="spellStart"/>
      <w:proofErr w:type="gramEnd"/>
      <w:r>
        <w:rPr>
          <w:rFonts w:eastAsia="Times New Roman"/>
          <w:color w:val="24292E"/>
          <w:shd w:val="clear" w:color="auto" w:fill="FFFFFF"/>
          <w:lang w:val="en-GB" w:eastAsia="en-GB"/>
        </w:rPr>
        <w:t>target_label</w:t>
      </w:r>
      <w:proofErr w:type="spellEnd"/>
      <w:r>
        <w:rPr>
          <w:rFonts w:eastAsia="Times New Roman"/>
          <w:color w:val="24292E"/>
          <w:shd w:val="clear" w:color="auto" w:fill="FFFFFF"/>
          <w:lang w:val="en-GB" w:eastAsia="en-GB"/>
        </w:rPr>
        <w:t xml:space="preserve"> DESC; </w:t>
      </w:r>
      <w:proofErr w:type="spellStart"/>
      <w:r>
        <w:rPr>
          <w:rFonts w:eastAsia="Times New Roman"/>
          <w:color w:val="24292E"/>
          <w:shd w:val="clear" w:color="auto" w:fill="FFFFFF"/>
          <w:lang w:val="en-GB" w:eastAsia="en-GB"/>
        </w:rPr>
        <w:t>meta_topp</w:t>
      </w:r>
      <w:proofErr w:type="spellEnd"/>
      <w:r>
        <w:rPr>
          <w:rFonts w:eastAsia="Times New Roman"/>
          <w:color w:val="24292E"/>
          <w:shd w:val="clear" w:color="auto" w:fill="FFFFFF"/>
          <w:lang w:val="en-GB" w:eastAsia="en-GB"/>
        </w:rPr>
        <w:t>: 3</w:t>
      </w:r>
      <w:r w:rsidRPr="0029489D">
        <w:rPr>
          <w:rFonts w:eastAsia="Times New Roman"/>
          <w:color w:val="24292E"/>
          <w:shd w:val="clear" w:color="auto" w:fill="FFFFFF"/>
          <w:lang w:val="en-GB" w:eastAsia="en-GB"/>
        </w:rPr>
        <w:t xml:space="preserve">0) </w:t>
      </w:r>
      <w:r>
        <w:rPr>
          <w:rFonts w:eastAsia="Times New Roman"/>
          <w:color w:val="24292E"/>
          <w:shd w:val="clear" w:color="auto" w:fill="FFFFFF"/>
          <w:lang w:val="en-GB" w:eastAsia="en-GB"/>
        </w:rPr>
        <w:t>INPUT_DS</w:t>
      </w:r>
      <w:r w:rsidRPr="0029489D">
        <w:rPr>
          <w:rFonts w:eastAsia="Times New Roman"/>
          <w:color w:val="24292E"/>
          <w:shd w:val="clear" w:color="auto" w:fill="FFFFFF"/>
          <w:lang w:val="en-GB" w:eastAsia="en-GB"/>
        </w:rPr>
        <w:t>;</w:t>
      </w:r>
    </w:p>
    <w:p w14:paraId="5ECC8390" w14:textId="77777777" w:rsidR="00E61978" w:rsidRDefault="00E61978" w:rsidP="00E61978">
      <w:pPr>
        <w:jc w:val="both"/>
        <w:rPr>
          <w:lang w:val="en-GB"/>
        </w:rPr>
      </w:pPr>
    </w:p>
    <w:p w14:paraId="66E02059" w14:textId="77777777" w:rsidR="00E61978" w:rsidRDefault="00E61978" w:rsidP="00E61978">
      <w:pPr>
        <w:jc w:val="both"/>
        <w:rPr>
          <w:lang w:val="en-GB"/>
        </w:rPr>
      </w:pPr>
      <w:r>
        <w:rPr>
          <w:lang w:val="en-GB"/>
        </w:rPr>
        <w:t xml:space="preserve">This GMQL statement first sorts the samples in INPUT_DS dataset by descending order with respect to their </w:t>
      </w:r>
      <w:proofErr w:type="spellStart"/>
      <w:r>
        <w:rPr>
          <w:i/>
          <w:lang w:val="en-GB"/>
        </w:rPr>
        <w:t>target_label</w:t>
      </w:r>
      <w:proofErr w:type="spellEnd"/>
      <w:r>
        <w:rPr>
          <w:lang w:val="en-GB"/>
        </w:rPr>
        <w:t xml:space="preserve"> metadata attribute; then it extracts in the OUTPUT_DS dataset the top 30% of the ordered samples.</w:t>
      </w:r>
    </w:p>
    <w:p w14:paraId="3F45EBE5" w14:textId="77777777" w:rsidR="00E61978" w:rsidRPr="0029489D" w:rsidRDefault="00E61978" w:rsidP="00E61978">
      <w:pPr>
        <w:jc w:val="both"/>
        <w:rPr>
          <w:lang w:val="en-GB"/>
        </w:rPr>
      </w:pPr>
      <w:r>
        <w:rPr>
          <w:lang w:val="en-GB"/>
        </w:rPr>
        <w:t xml:space="preserve">By assuming that the INPUT_DS dataset contains 100 samples, the statement returns 30 samples of the INPUT_DS dataset that correspond to the first 30 ones according to the descending order by their </w:t>
      </w:r>
      <w:proofErr w:type="spellStart"/>
      <w:r>
        <w:rPr>
          <w:i/>
          <w:lang w:val="en-GB"/>
        </w:rPr>
        <w:t>target_label</w:t>
      </w:r>
      <w:proofErr w:type="spellEnd"/>
      <w:r>
        <w:rPr>
          <w:lang w:val="en-GB"/>
        </w:rPr>
        <w:t xml:space="preserve"> metadata value (these samples are labelled with the metadata attribute </w:t>
      </w:r>
      <w:r>
        <w:rPr>
          <w:i/>
          <w:lang w:val="en-GB"/>
        </w:rPr>
        <w:t>_order = 1</w:t>
      </w:r>
      <w:r w:rsidRPr="00CF7368">
        <w:rPr>
          <w:lang w:val="en-GB"/>
        </w:rPr>
        <w:t>,</w:t>
      </w:r>
      <w:r>
        <w:rPr>
          <w:i/>
          <w:lang w:val="en-GB"/>
        </w:rPr>
        <w:t xml:space="preserve"> _order = 2</w:t>
      </w:r>
      <w:r w:rsidRPr="00CF7368">
        <w:rPr>
          <w:lang w:val="en-GB"/>
        </w:rPr>
        <w:t>,</w:t>
      </w:r>
      <w:r>
        <w:rPr>
          <w:i/>
          <w:lang w:val="en-GB"/>
        </w:rPr>
        <w:t xml:space="preserve"> …</w:t>
      </w:r>
      <w:r w:rsidRPr="00CF7368">
        <w:rPr>
          <w:lang w:val="en-GB"/>
        </w:rPr>
        <w:t>,</w:t>
      </w:r>
      <w:r>
        <w:rPr>
          <w:i/>
          <w:lang w:val="en-GB"/>
        </w:rPr>
        <w:t xml:space="preserve"> _order = 30</w:t>
      </w:r>
      <w:r>
        <w:rPr>
          <w:lang w:val="en-GB"/>
        </w:rPr>
        <w:t>).</w:t>
      </w:r>
      <w:r w:rsidRPr="0029489D">
        <w:rPr>
          <w:lang w:val="en-GB"/>
        </w:rPr>
        <w:t xml:space="preserve"> </w:t>
      </w:r>
    </w:p>
    <w:p w14:paraId="787789CD" w14:textId="77777777" w:rsidR="00E61978" w:rsidRPr="00333E83" w:rsidRDefault="00E61978" w:rsidP="00E61978">
      <w:pPr>
        <w:jc w:val="both"/>
        <w:rPr>
          <w:lang w:val="en-GB"/>
        </w:rPr>
      </w:pPr>
    </w:p>
    <w:p w14:paraId="1CEE86F8" w14:textId="77777777" w:rsidR="00E61978" w:rsidRDefault="00E61978" w:rsidP="00E61978">
      <w:pPr>
        <w:jc w:val="both"/>
        <w:rPr>
          <w:lang w:val="en-US"/>
        </w:rPr>
      </w:pPr>
      <w:r w:rsidRPr="0029489D">
        <w:rPr>
          <w:u w:val="single"/>
          <w:lang w:val="en-US"/>
        </w:rPr>
        <w:t xml:space="preserve">Example </w:t>
      </w:r>
      <w:r>
        <w:rPr>
          <w:u w:val="single"/>
          <w:lang w:val="en-US"/>
        </w:rPr>
        <w:t>5</w:t>
      </w:r>
      <w:r w:rsidRPr="0029489D">
        <w:rPr>
          <w:lang w:val="en-US"/>
        </w:rPr>
        <w:t xml:space="preserve">: </w:t>
      </w:r>
    </w:p>
    <w:p w14:paraId="05BC9790" w14:textId="77777777" w:rsidR="00E61978" w:rsidRDefault="00E61978" w:rsidP="00E61978">
      <w:pPr>
        <w:jc w:val="both"/>
        <w:rPr>
          <w:lang w:val="en-US"/>
        </w:rPr>
      </w:pPr>
      <w:r>
        <w:rPr>
          <w:lang w:val="en-US"/>
        </w:rPr>
        <w:t xml:space="preserve">OUTPUT_DS = </w:t>
      </w:r>
      <w:proofErr w:type="gramStart"/>
      <w:r>
        <w:rPr>
          <w:lang w:val="en-US"/>
        </w:rPr>
        <w:t>ORDER(</w:t>
      </w:r>
      <w:proofErr w:type="spellStart"/>
      <w:proofErr w:type="gramEnd"/>
      <w:r>
        <w:rPr>
          <w:lang w:val="en-US"/>
        </w:rPr>
        <w:t>region_order</w:t>
      </w:r>
      <w:proofErr w:type="spellEnd"/>
      <w:r>
        <w:rPr>
          <w:lang w:val="en-US"/>
        </w:rPr>
        <w:t>: score</w:t>
      </w:r>
      <w:r w:rsidRPr="00282A73">
        <w:rPr>
          <w:lang w:val="en-US"/>
        </w:rPr>
        <w:t xml:space="preserve">; </w:t>
      </w:r>
      <w:proofErr w:type="spellStart"/>
      <w:r w:rsidRPr="00282A73">
        <w:rPr>
          <w:lang w:val="en-US"/>
        </w:rPr>
        <w:t>region_top</w:t>
      </w:r>
      <w:r>
        <w:rPr>
          <w:lang w:val="en-US"/>
        </w:rPr>
        <w:t>p</w:t>
      </w:r>
      <w:proofErr w:type="spellEnd"/>
      <w:r>
        <w:rPr>
          <w:lang w:val="en-US"/>
        </w:rPr>
        <w:t>: 50</w:t>
      </w:r>
      <w:r w:rsidRPr="00282A73">
        <w:rPr>
          <w:lang w:val="en-US"/>
        </w:rPr>
        <w:t xml:space="preserve">) INPUT_DS; </w:t>
      </w:r>
    </w:p>
    <w:p w14:paraId="2F0F1D05" w14:textId="77777777" w:rsidR="00E61978" w:rsidRDefault="00E61978" w:rsidP="00E61978">
      <w:pPr>
        <w:jc w:val="both"/>
        <w:rPr>
          <w:lang w:val="en-US"/>
        </w:rPr>
      </w:pPr>
    </w:p>
    <w:p w14:paraId="71D91B03" w14:textId="77777777" w:rsidR="00E61978" w:rsidRDefault="00E61978" w:rsidP="00E61978">
      <w:pPr>
        <w:jc w:val="both"/>
        <w:rPr>
          <w:lang w:val="en-US"/>
        </w:rPr>
      </w:pPr>
      <w:r>
        <w:rPr>
          <w:lang w:val="en-US"/>
        </w:rPr>
        <w:t>This statement first sorts, in each sample, the regions according to their score. Then, for each sample, it only preserves 50% of the regions (specifically, the first half of the regions, which are ordered according to ascending score).</w:t>
      </w:r>
    </w:p>
    <w:p w14:paraId="30EE25E5" w14:textId="77777777" w:rsidR="00E61978" w:rsidRDefault="00E61978" w:rsidP="00E61978">
      <w:pPr>
        <w:jc w:val="both"/>
        <w:rPr>
          <w:lang w:val="en-US"/>
        </w:rPr>
      </w:pPr>
    </w:p>
    <w:p w14:paraId="3B3099EF" w14:textId="77777777" w:rsidR="00E61978" w:rsidRPr="00282A73" w:rsidRDefault="00E61978" w:rsidP="00E61978">
      <w:pPr>
        <w:jc w:val="both"/>
        <w:rPr>
          <w:rFonts w:ascii="Calibri" w:eastAsia="Calibri" w:hAnsi="Calibri" w:cs="Calibri"/>
          <w:lang w:val="en-US"/>
        </w:rPr>
      </w:pPr>
      <w:r w:rsidRPr="00282A73">
        <w:rPr>
          <w:u w:val="single"/>
          <w:lang w:val="en-US"/>
        </w:rPr>
        <w:t xml:space="preserve">Example </w:t>
      </w:r>
      <w:r>
        <w:rPr>
          <w:u w:val="single"/>
          <w:lang w:val="en-US"/>
        </w:rPr>
        <w:t>6</w:t>
      </w:r>
      <w:r w:rsidRPr="00282A73">
        <w:rPr>
          <w:lang w:val="en-US"/>
        </w:rPr>
        <w:t>:</w:t>
      </w:r>
    </w:p>
    <w:p w14:paraId="528E3433" w14:textId="2FFE265E" w:rsidR="00E61978" w:rsidRPr="00282A73" w:rsidRDefault="00E61978" w:rsidP="00E61978">
      <w:pPr>
        <w:jc w:val="both"/>
        <w:rPr>
          <w:lang w:val="en-US"/>
        </w:rPr>
      </w:pPr>
      <w:r w:rsidRPr="00282A73">
        <w:rPr>
          <w:lang w:val="en-US"/>
        </w:rPr>
        <w:t xml:space="preserve">OUTPUT_DS = </w:t>
      </w:r>
      <w:proofErr w:type="gramStart"/>
      <w:r w:rsidRPr="00282A73">
        <w:rPr>
          <w:lang w:val="en-US"/>
        </w:rPr>
        <w:t>ORDER(</w:t>
      </w:r>
      <w:proofErr w:type="gramEnd"/>
      <w:r>
        <w:rPr>
          <w:lang w:val="en-US"/>
        </w:rPr>
        <w:t xml:space="preserve">cell, </w:t>
      </w:r>
      <w:proofErr w:type="spellStart"/>
      <w:r>
        <w:rPr>
          <w:lang w:val="en-US"/>
        </w:rPr>
        <w:t>treatment_type</w:t>
      </w:r>
      <w:proofErr w:type="spellEnd"/>
      <w:r>
        <w:rPr>
          <w:lang w:val="en-US"/>
        </w:rPr>
        <w:t xml:space="preserve">; </w:t>
      </w:r>
      <w:proofErr w:type="spellStart"/>
      <w:r>
        <w:rPr>
          <w:lang w:val="en-US"/>
        </w:rPr>
        <w:t>meta_topg</w:t>
      </w:r>
      <w:proofErr w:type="spellEnd"/>
      <w:r>
        <w:rPr>
          <w:lang w:val="en-US"/>
        </w:rPr>
        <w:t xml:space="preserve">: 1; </w:t>
      </w:r>
      <w:proofErr w:type="spellStart"/>
      <w:r w:rsidRPr="00282A73">
        <w:rPr>
          <w:lang w:val="en-US"/>
        </w:rPr>
        <w:t>region_order</w:t>
      </w:r>
      <w:proofErr w:type="spellEnd"/>
      <w:r w:rsidRPr="00282A73">
        <w:rPr>
          <w:lang w:val="en-US"/>
        </w:rPr>
        <w:t xml:space="preserve">: </w:t>
      </w:r>
      <w:proofErr w:type="spellStart"/>
      <w:r w:rsidRPr="00282A73">
        <w:rPr>
          <w:lang w:val="en-US"/>
        </w:rPr>
        <w:t>pvalue</w:t>
      </w:r>
      <w:proofErr w:type="spellEnd"/>
      <w:r w:rsidRPr="00282A73">
        <w:rPr>
          <w:lang w:val="en-US"/>
        </w:rPr>
        <w:t xml:space="preserve">, length, name; </w:t>
      </w:r>
      <w:proofErr w:type="spellStart"/>
      <w:r w:rsidRPr="00282A73">
        <w:rPr>
          <w:lang w:val="en-US"/>
        </w:rPr>
        <w:t>region_topg</w:t>
      </w:r>
      <w:proofErr w:type="spellEnd"/>
      <w:r w:rsidRPr="00282A73">
        <w:rPr>
          <w:lang w:val="en-US"/>
        </w:rPr>
        <w:t xml:space="preserve">: </w:t>
      </w:r>
      <w:r w:rsidR="00046D21">
        <w:rPr>
          <w:lang w:val="en-US"/>
        </w:rPr>
        <w:t>2</w:t>
      </w:r>
      <w:r w:rsidRPr="00282A73">
        <w:rPr>
          <w:lang w:val="en-US"/>
        </w:rPr>
        <w:t>) INPUT_DS;</w:t>
      </w:r>
    </w:p>
    <w:p w14:paraId="34756238" w14:textId="77777777" w:rsidR="00E61978" w:rsidRDefault="00E61978" w:rsidP="00E61978">
      <w:pPr>
        <w:jc w:val="both"/>
        <w:rPr>
          <w:lang w:val="en-US"/>
        </w:rPr>
      </w:pPr>
    </w:p>
    <w:p w14:paraId="1645C215" w14:textId="77777777" w:rsidR="00E61978" w:rsidRPr="001558AA" w:rsidRDefault="00E61978" w:rsidP="00E61978">
      <w:pPr>
        <w:jc w:val="both"/>
        <w:rPr>
          <w:lang w:val="en-US"/>
        </w:rPr>
      </w:pPr>
      <w:r>
        <w:rPr>
          <w:lang w:val="en-US"/>
        </w:rPr>
        <w:t xml:space="preserve">This GMQL statement groups </w:t>
      </w:r>
      <w:r w:rsidRPr="00282A73">
        <w:rPr>
          <w:lang w:val="en-US"/>
        </w:rPr>
        <w:t>INPUT_DS</w:t>
      </w:r>
      <w:r>
        <w:rPr>
          <w:lang w:val="en-US"/>
        </w:rPr>
        <w:t xml:space="preserve"> dataset samples by their metadata attribute </w:t>
      </w:r>
      <w:r>
        <w:rPr>
          <w:i/>
          <w:lang w:val="en-US"/>
        </w:rPr>
        <w:t>cell</w:t>
      </w:r>
      <w:r>
        <w:rPr>
          <w:lang w:val="en-US"/>
        </w:rPr>
        <w:t xml:space="preserve"> and then, for each group, it selects only the first sample, according to the ascending order of the metadata attribute </w:t>
      </w:r>
      <w:proofErr w:type="spellStart"/>
      <w:r>
        <w:rPr>
          <w:i/>
          <w:lang w:val="en-US"/>
        </w:rPr>
        <w:t>treatment_type</w:t>
      </w:r>
      <w:proofErr w:type="spellEnd"/>
      <w:r>
        <w:rPr>
          <w:lang w:val="en-US"/>
        </w:rPr>
        <w:t>.</w:t>
      </w:r>
    </w:p>
    <w:p w14:paraId="0D335AE7" w14:textId="4412AA48" w:rsidR="00E61978" w:rsidRPr="005B4BAC" w:rsidRDefault="00E61978" w:rsidP="00E61978">
      <w:pPr>
        <w:jc w:val="both"/>
        <w:rPr>
          <w:lang w:val="en-GB"/>
        </w:rPr>
      </w:pPr>
      <w:r>
        <w:rPr>
          <w:lang w:val="en-US"/>
        </w:rPr>
        <w:t>In addition, inside each sample</w:t>
      </w:r>
      <w:r w:rsidRPr="00282A73">
        <w:rPr>
          <w:lang w:val="en-US"/>
        </w:rPr>
        <w:t xml:space="preserve"> of </w:t>
      </w:r>
      <w:r>
        <w:rPr>
          <w:lang w:val="en-US"/>
        </w:rPr>
        <w:t xml:space="preserve">the </w:t>
      </w:r>
      <w:r w:rsidRPr="00282A73">
        <w:rPr>
          <w:lang w:val="en-US"/>
        </w:rPr>
        <w:t>INPUT_DS dataset</w:t>
      </w:r>
      <w:r>
        <w:rPr>
          <w:lang w:val="en-US"/>
        </w:rPr>
        <w:t>, regions are ordered</w:t>
      </w:r>
      <w:r w:rsidRPr="00282A73">
        <w:rPr>
          <w:lang w:val="en-US"/>
        </w:rPr>
        <w:t xml:space="preserve"> according to their ascending </w:t>
      </w:r>
      <w:proofErr w:type="spellStart"/>
      <w:r w:rsidRPr="00282A73">
        <w:rPr>
          <w:i/>
          <w:lang w:val="en-US"/>
        </w:rPr>
        <w:t>pvalue</w:t>
      </w:r>
      <w:proofErr w:type="spellEnd"/>
      <w:r w:rsidRPr="00282A73">
        <w:rPr>
          <w:lang w:val="en-US"/>
        </w:rPr>
        <w:t xml:space="preserve"> and </w:t>
      </w:r>
      <w:r w:rsidRPr="00282A73">
        <w:rPr>
          <w:i/>
          <w:lang w:val="en-US"/>
        </w:rPr>
        <w:t>length</w:t>
      </w:r>
      <w:r w:rsidRPr="00282A73">
        <w:rPr>
          <w:lang w:val="en-US"/>
        </w:rPr>
        <w:t xml:space="preserve"> order</w:t>
      </w:r>
      <w:r>
        <w:rPr>
          <w:lang w:val="en-US"/>
        </w:rPr>
        <w:t>;</w:t>
      </w:r>
      <w:r w:rsidRPr="00282A73">
        <w:rPr>
          <w:lang w:val="en-US"/>
        </w:rPr>
        <w:t xml:space="preserve"> then, for each </w:t>
      </w:r>
      <w:r>
        <w:rPr>
          <w:lang w:val="en-US"/>
        </w:rPr>
        <w:t xml:space="preserve">order </w:t>
      </w:r>
      <w:r w:rsidRPr="00282A73">
        <w:rPr>
          <w:lang w:val="en-US"/>
        </w:rPr>
        <w:t xml:space="preserve">group, </w:t>
      </w:r>
      <w:r>
        <w:rPr>
          <w:lang w:val="en-US"/>
        </w:rPr>
        <w:t xml:space="preserve">the statement </w:t>
      </w:r>
      <w:r w:rsidRPr="00282A73">
        <w:rPr>
          <w:lang w:val="en-US"/>
        </w:rPr>
        <w:t xml:space="preserve">only outputs the first </w:t>
      </w:r>
      <w:r w:rsidR="00046D21">
        <w:rPr>
          <w:lang w:val="en-US"/>
        </w:rPr>
        <w:t xml:space="preserve">two </w:t>
      </w:r>
      <w:r w:rsidRPr="00282A73">
        <w:rPr>
          <w:lang w:val="en-US"/>
        </w:rPr>
        <w:t>region</w:t>
      </w:r>
      <w:r w:rsidR="00046D21">
        <w:rPr>
          <w:lang w:val="en-US"/>
        </w:rPr>
        <w:t>s</w:t>
      </w:r>
      <w:r w:rsidRPr="00282A73">
        <w:rPr>
          <w:lang w:val="en-US"/>
        </w:rPr>
        <w:t xml:space="preserve"> </w:t>
      </w:r>
      <w:r>
        <w:rPr>
          <w:lang w:val="en-US"/>
        </w:rPr>
        <w:t xml:space="preserve">in each sample </w:t>
      </w:r>
      <w:r w:rsidRPr="00282A73">
        <w:rPr>
          <w:lang w:val="en-US"/>
        </w:rPr>
        <w:t xml:space="preserve">based on ascending order of the attribute </w:t>
      </w:r>
      <w:r w:rsidRPr="00282A73">
        <w:rPr>
          <w:i/>
          <w:lang w:val="en-US"/>
        </w:rPr>
        <w:t>name</w:t>
      </w:r>
      <w:r w:rsidRPr="00282A73">
        <w:rPr>
          <w:lang w:val="en-US"/>
        </w:rPr>
        <w:t>.</w:t>
      </w:r>
      <w:r w:rsidR="000C196F">
        <w:rPr>
          <w:lang w:val="en-US"/>
        </w:rPr>
        <w:t xml:space="preserve"> Note that the region a</w:t>
      </w:r>
      <w:r w:rsidR="00AE2370">
        <w:rPr>
          <w:lang w:val="en-US"/>
        </w:rPr>
        <w:t>tt</w:t>
      </w:r>
      <w:r w:rsidR="000C196F">
        <w:rPr>
          <w:lang w:val="en-US"/>
        </w:rPr>
        <w:t xml:space="preserve">ribute </w:t>
      </w:r>
      <w:r w:rsidR="000C196F">
        <w:rPr>
          <w:i/>
          <w:lang w:val="en-US"/>
        </w:rPr>
        <w:t>order</w:t>
      </w:r>
      <w:r w:rsidR="000C196F">
        <w:rPr>
          <w:lang w:val="en-US"/>
        </w:rPr>
        <w:t xml:space="preserve"> is added to the schema of the output dataset. This new </w:t>
      </w:r>
      <w:r w:rsidR="00482836">
        <w:rPr>
          <w:lang w:val="en-US"/>
        </w:rPr>
        <w:t xml:space="preserve">region </w:t>
      </w:r>
      <w:r w:rsidR="000C196F">
        <w:rPr>
          <w:lang w:val="en-US"/>
        </w:rPr>
        <w:t xml:space="preserve">attribute equals to 1 in the regions that are first (by ascending order of attribute </w:t>
      </w:r>
      <w:r w:rsidR="000C196F">
        <w:rPr>
          <w:i/>
          <w:lang w:val="en-US"/>
        </w:rPr>
        <w:t>name</w:t>
      </w:r>
      <w:r w:rsidR="000C196F">
        <w:rPr>
          <w:lang w:val="en-US"/>
        </w:rPr>
        <w:t>) and 2 in the regions that are second (by the same order).</w:t>
      </w:r>
    </w:p>
    <w:p w14:paraId="0632F709" w14:textId="77777777" w:rsidR="00E61978" w:rsidRPr="00282A73" w:rsidRDefault="00E61978" w:rsidP="00E61978">
      <w:pPr>
        <w:jc w:val="both"/>
        <w:rPr>
          <w:lang w:val="en-US"/>
        </w:rPr>
      </w:pPr>
    </w:p>
    <w:p w14:paraId="6C3BC0B3" w14:textId="77777777" w:rsidR="00E61978" w:rsidRPr="0029489D" w:rsidRDefault="00E61978" w:rsidP="00E61978">
      <w:pPr>
        <w:jc w:val="both"/>
        <w:rPr>
          <w:lang w:val="en-US"/>
        </w:rPr>
      </w:pPr>
    </w:p>
    <w:p w14:paraId="4B5C8837" w14:textId="77777777" w:rsidR="00E61978" w:rsidRPr="00C12292" w:rsidRDefault="00E61978" w:rsidP="00E61978">
      <w:pPr>
        <w:pStyle w:val="Titolo2"/>
        <w:numPr>
          <w:ilvl w:val="0"/>
          <w:numId w:val="13"/>
        </w:numPr>
        <w:contextualSpacing/>
        <w:jc w:val="both"/>
      </w:pPr>
      <w:bookmarkStart w:id="14" w:name="_Toc19192304"/>
      <w:r w:rsidRPr="00C12292">
        <w:lastRenderedPageBreak/>
        <w:t>GROUP</w:t>
      </w:r>
      <w:bookmarkEnd w:id="14"/>
    </w:p>
    <w:p w14:paraId="37E2831E" w14:textId="77777777" w:rsidR="00E61978" w:rsidRDefault="00E61978" w:rsidP="00E61978">
      <w:pPr>
        <w:shd w:val="clear" w:color="auto" w:fill="FFFFFF"/>
        <w:jc w:val="both"/>
        <w:rPr>
          <w:color w:val="222222"/>
          <w:sz w:val="21"/>
          <w:szCs w:val="21"/>
          <w:lang w:val="en-GB" w:eastAsia="en-GB"/>
        </w:rPr>
      </w:pPr>
      <w:r>
        <w:rPr>
          <w:color w:val="222222"/>
          <w:sz w:val="21"/>
          <w:szCs w:val="21"/>
          <w:lang w:val="en-GB" w:eastAsia="en-GB"/>
        </w:rPr>
        <w:t>The GROUP operator can be used on metadata and on regions.</w:t>
      </w:r>
    </w:p>
    <w:p w14:paraId="07CCE746" w14:textId="77777777" w:rsidR="00E61978" w:rsidRDefault="00E61978" w:rsidP="00E61978">
      <w:pPr>
        <w:shd w:val="clear" w:color="auto" w:fill="FFFFFF"/>
        <w:jc w:val="both"/>
        <w:rPr>
          <w:color w:val="222222"/>
          <w:sz w:val="21"/>
          <w:szCs w:val="21"/>
          <w:lang w:val="en-GB" w:eastAsia="en-GB"/>
        </w:rPr>
      </w:pPr>
      <w:r>
        <w:rPr>
          <w:color w:val="222222"/>
          <w:sz w:val="21"/>
          <w:szCs w:val="21"/>
          <w:lang w:val="en-GB" w:eastAsia="en-GB"/>
        </w:rPr>
        <w:t xml:space="preserve">When used on metadata attributes, </w:t>
      </w:r>
      <w:r w:rsidRPr="00BF320F">
        <w:rPr>
          <w:color w:val="222222"/>
          <w:sz w:val="21"/>
          <w:szCs w:val="21"/>
          <w:lang w:val="en-GB" w:eastAsia="en-GB"/>
        </w:rPr>
        <w:t xml:space="preserve">GROUP performs </w:t>
      </w:r>
      <w:r>
        <w:rPr>
          <w:color w:val="222222"/>
          <w:sz w:val="21"/>
          <w:szCs w:val="21"/>
          <w:lang w:val="en-GB" w:eastAsia="en-GB"/>
        </w:rPr>
        <w:t>the</w:t>
      </w:r>
      <w:r w:rsidRPr="00BF320F">
        <w:rPr>
          <w:color w:val="222222"/>
          <w:sz w:val="21"/>
          <w:szCs w:val="21"/>
          <w:lang w:val="en-GB" w:eastAsia="en-GB"/>
        </w:rPr>
        <w:t xml:space="preserve"> grouping of samples of the input dataset based on one specified metadata attribute. </w:t>
      </w:r>
      <w:r>
        <w:rPr>
          <w:color w:val="222222"/>
          <w:sz w:val="21"/>
          <w:szCs w:val="21"/>
          <w:lang w:val="en-GB" w:eastAsia="en-GB"/>
        </w:rPr>
        <w:t>If the metadata attribute is multi-value, i.e., it assumes multiple values for sample (e.g., both &lt;</w:t>
      </w:r>
      <w:r w:rsidRPr="00751C31">
        <w:rPr>
          <w:color w:val="222222"/>
          <w:sz w:val="21"/>
          <w:szCs w:val="21"/>
          <w:lang w:val="en-GB" w:eastAsia="en-GB"/>
        </w:rPr>
        <w:t>disease</w:t>
      </w:r>
      <w:r>
        <w:rPr>
          <w:i/>
          <w:color w:val="222222"/>
          <w:sz w:val="21"/>
          <w:szCs w:val="21"/>
          <w:lang w:val="en-GB" w:eastAsia="en-GB"/>
        </w:rPr>
        <w:t xml:space="preserve">, </w:t>
      </w:r>
      <w:r w:rsidRPr="00751C31">
        <w:rPr>
          <w:i/>
          <w:color w:val="222222"/>
          <w:sz w:val="21"/>
          <w:szCs w:val="21"/>
          <w:lang w:val="en-GB" w:eastAsia="en-GB"/>
        </w:rPr>
        <w:t>cancer</w:t>
      </w:r>
      <w:r>
        <w:rPr>
          <w:i/>
          <w:color w:val="222222"/>
          <w:sz w:val="21"/>
          <w:szCs w:val="21"/>
          <w:lang w:val="en-GB" w:eastAsia="en-GB"/>
        </w:rPr>
        <w:t>&gt;</w:t>
      </w:r>
      <w:r w:rsidRPr="00184346">
        <w:rPr>
          <w:color w:val="222222"/>
          <w:sz w:val="21"/>
          <w:szCs w:val="21"/>
          <w:lang w:val="en-GB" w:eastAsia="en-GB"/>
        </w:rPr>
        <w:t xml:space="preserve"> and </w:t>
      </w:r>
      <w:r>
        <w:rPr>
          <w:color w:val="222222"/>
          <w:sz w:val="21"/>
          <w:szCs w:val="21"/>
          <w:lang w:val="en-GB" w:eastAsia="en-GB"/>
        </w:rPr>
        <w:t>&lt;</w:t>
      </w:r>
      <w:r w:rsidRPr="00751C31">
        <w:rPr>
          <w:color w:val="222222"/>
          <w:sz w:val="21"/>
          <w:szCs w:val="21"/>
          <w:lang w:val="en-GB" w:eastAsia="en-GB"/>
        </w:rPr>
        <w:t>disease</w:t>
      </w:r>
      <w:r>
        <w:rPr>
          <w:i/>
          <w:color w:val="222222"/>
          <w:sz w:val="21"/>
          <w:szCs w:val="21"/>
          <w:lang w:val="en-GB" w:eastAsia="en-GB"/>
        </w:rPr>
        <w:t xml:space="preserve">, </w:t>
      </w:r>
      <w:r w:rsidRPr="00751C31">
        <w:rPr>
          <w:i/>
          <w:color w:val="222222"/>
          <w:sz w:val="21"/>
          <w:szCs w:val="21"/>
          <w:lang w:val="en-GB" w:eastAsia="en-GB"/>
        </w:rPr>
        <w:t>diabetes</w:t>
      </w:r>
      <w:r>
        <w:rPr>
          <w:i/>
          <w:color w:val="222222"/>
          <w:sz w:val="21"/>
          <w:szCs w:val="21"/>
          <w:lang w:val="en-GB" w:eastAsia="en-GB"/>
        </w:rPr>
        <w:t>&gt;</w:t>
      </w:r>
      <w:r>
        <w:rPr>
          <w:color w:val="222222"/>
          <w:sz w:val="21"/>
          <w:szCs w:val="21"/>
          <w:lang w:val="en-GB" w:eastAsia="en-GB"/>
        </w:rPr>
        <w:t xml:space="preserve">), the grouping identifies different groups of samples for each attribute value combination (e.g., group1 for samples that feature the combination &lt;disease, </w:t>
      </w:r>
      <w:r w:rsidRPr="00751C31">
        <w:rPr>
          <w:i/>
          <w:color w:val="222222"/>
          <w:sz w:val="21"/>
          <w:szCs w:val="21"/>
          <w:lang w:val="en-GB" w:eastAsia="en-GB"/>
        </w:rPr>
        <w:t>cancer</w:t>
      </w:r>
      <w:r>
        <w:rPr>
          <w:i/>
          <w:color w:val="222222"/>
          <w:sz w:val="21"/>
          <w:szCs w:val="21"/>
          <w:lang w:val="en-GB" w:eastAsia="en-GB"/>
        </w:rPr>
        <w:t>&gt;</w:t>
      </w:r>
      <w:r>
        <w:rPr>
          <w:color w:val="222222"/>
          <w:sz w:val="21"/>
          <w:szCs w:val="21"/>
          <w:lang w:val="en-GB" w:eastAsia="en-GB"/>
        </w:rPr>
        <w:t xml:space="preserve">, group2 for samples that feature the combination &lt;disease, </w:t>
      </w:r>
      <w:r w:rsidRPr="00751C31">
        <w:rPr>
          <w:i/>
          <w:color w:val="222222"/>
          <w:sz w:val="21"/>
          <w:szCs w:val="21"/>
          <w:lang w:val="en-GB" w:eastAsia="en-GB"/>
        </w:rPr>
        <w:t>diabetes</w:t>
      </w:r>
      <w:r>
        <w:rPr>
          <w:i/>
          <w:color w:val="222222"/>
          <w:sz w:val="21"/>
          <w:szCs w:val="21"/>
          <w:lang w:val="en-GB" w:eastAsia="en-GB"/>
        </w:rPr>
        <w:t>&gt;</w:t>
      </w:r>
      <w:r>
        <w:rPr>
          <w:color w:val="222222"/>
          <w:sz w:val="21"/>
          <w:szCs w:val="21"/>
          <w:lang w:val="en-GB" w:eastAsia="en-GB"/>
        </w:rPr>
        <w:t xml:space="preserve">, and group3 for samples that feature both combinations &lt;disease, </w:t>
      </w:r>
      <w:r w:rsidRPr="00751C31">
        <w:rPr>
          <w:i/>
          <w:color w:val="222222"/>
          <w:sz w:val="21"/>
          <w:szCs w:val="21"/>
          <w:lang w:val="en-GB" w:eastAsia="en-GB"/>
        </w:rPr>
        <w:t>cancer</w:t>
      </w:r>
      <w:r>
        <w:rPr>
          <w:color w:val="222222"/>
          <w:sz w:val="21"/>
          <w:szCs w:val="21"/>
          <w:lang w:val="en-GB" w:eastAsia="en-GB"/>
        </w:rPr>
        <w:t xml:space="preserve">&gt; and </w:t>
      </w:r>
      <w:r>
        <w:rPr>
          <w:i/>
          <w:color w:val="222222"/>
          <w:sz w:val="21"/>
          <w:szCs w:val="21"/>
          <w:lang w:val="en-GB" w:eastAsia="en-GB"/>
        </w:rPr>
        <w:t xml:space="preserve">&lt;disease, </w:t>
      </w:r>
      <w:r w:rsidRPr="00751C31">
        <w:rPr>
          <w:i/>
          <w:color w:val="222222"/>
          <w:sz w:val="21"/>
          <w:szCs w:val="21"/>
          <w:lang w:val="en-GB" w:eastAsia="en-GB"/>
        </w:rPr>
        <w:t>diabetes</w:t>
      </w:r>
      <w:r>
        <w:rPr>
          <w:i/>
          <w:color w:val="222222"/>
          <w:sz w:val="21"/>
          <w:szCs w:val="21"/>
          <w:lang w:val="en-GB" w:eastAsia="en-GB"/>
        </w:rPr>
        <w:t>&gt;</w:t>
      </w:r>
      <w:r>
        <w:rPr>
          <w:color w:val="222222"/>
          <w:sz w:val="21"/>
          <w:szCs w:val="21"/>
          <w:lang w:val="en-GB" w:eastAsia="en-GB"/>
        </w:rPr>
        <w:t xml:space="preserve">). </w:t>
      </w:r>
    </w:p>
    <w:p w14:paraId="5AD125F2" w14:textId="77777777" w:rsidR="00E61978" w:rsidRPr="00BF320F" w:rsidRDefault="00E61978" w:rsidP="00E61978">
      <w:pPr>
        <w:shd w:val="clear" w:color="auto" w:fill="FFFFFF"/>
        <w:jc w:val="both"/>
        <w:rPr>
          <w:color w:val="222222"/>
          <w:sz w:val="21"/>
          <w:szCs w:val="21"/>
          <w:lang w:val="en-GB" w:eastAsia="en-GB"/>
        </w:rPr>
      </w:pPr>
      <w:r w:rsidRPr="00BF320F">
        <w:rPr>
          <w:color w:val="222222"/>
          <w:sz w:val="21"/>
          <w:szCs w:val="21"/>
          <w:lang w:val="en-GB" w:eastAsia="en-GB"/>
        </w:rPr>
        <w:t>For each obtained group, it is possible to request the evaluation of aggregate functions on metadata attributes</w:t>
      </w:r>
      <w:r>
        <w:rPr>
          <w:color w:val="222222"/>
          <w:sz w:val="21"/>
          <w:szCs w:val="21"/>
          <w:lang w:val="en-GB" w:eastAsia="en-GB"/>
        </w:rPr>
        <w:t>;</w:t>
      </w:r>
      <w:r w:rsidRPr="00BF320F">
        <w:rPr>
          <w:color w:val="222222"/>
          <w:sz w:val="21"/>
          <w:szCs w:val="21"/>
          <w:lang w:val="en-GB" w:eastAsia="en-GB"/>
        </w:rPr>
        <w:t xml:space="preserve"> these functions consider the metadata contained in all samples of the group. </w:t>
      </w:r>
    </w:p>
    <w:p w14:paraId="24A993A0" w14:textId="77777777" w:rsidR="00E61978" w:rsidRPr="00BF320F" w:rsidRDefault="00E61978" w:rsidP="00E61978">
      <w:pPr>
        <w:shd w:val="clear" w:color="auto" w:fill="FFFFFF"/>
        <w:jc w:val="both"/>
        <w:rPr>
          <w:color w:val="222222"/>
          <w:sz w:val="21"/>
          <w:szCs w:val="21"/>
          <w:lang w:val="en-GB" w:eastAsia="en-GB"/>
        </w:rPr>
      </w:pPr>
      <w:r w:rsidRPr="00BF320F">
        <w:rPr>
          <w:color w:val="222222"/>
          <w:sz w:val="21"/>
          <w:szCs w:val="21"/>
          <w:lang w:val="en-GB" w:eastAsia="en-GB"/>
        </w:rPr>
        <w:t>The region</w:t>
      </w:r>
      <w:r>
        <w:rPr>
          <w:color w:val="222222"/>
          <w:sz w:val="21"/>
          <w:szCs w:val="21"/>
          <w:lang w:val="en-GB" w:eastAsia="en-GB"/>
        </w:rPr>
        <w:t>s, their</w:t>
      </w:r>
      <w:r w:rsidRPr="00BF320F">
        <w:rPr>
          <w:color w:val="222222"/>
          <w:sz w:val="21"/>
          <w:szCs w:val="21"/>
          <w:lang w:val="en-GB" w:eastAsia="en-GB"/>
        </w:rPr>
        <w:t xml:space="preserve"> attributes and their values in output are the same as the ones in input for each sample</w:t>
      </w:r>
      <w:r>
        <w:rPr>
          <w:color w:val="222222"/>
          <w:sz w:val="21"/>
          <w:szCs w:val="21"/>
          <w:lang w:val="en-GB" w:eastAsia="en-GB"/>
        </w:rPr>
        <w:t>, and</w:t>
      </w:r>
      <w:r w:rsidRPr="00BF320F">
        <w:rPr>
          <w:color w:val="222222"/>
          <w:sz w:val="21"/>
          <w:szCs w:val="21"/>
          <w:lang w:val="en-GB" w:eastAsia="en-GB"/>
        </w:rPr>
        <w:t xml:space="preserve"> </w:t>
      </w:r>
      <w:r>
        <w:rPr>
          <w:color w:val="222222"/>
          <w:sz w:val="21"/>
          <w:szCs w:val="21"/>
          <w:lang w:val="en-GB" w:eastAsia="en-GB"/>
        </w:rPr>
        <w:t>t</w:t>
      </w:r>
      <w:r w:rsidRPr="00BF320F">
        <w:rPr>
          <w:color w:val="222222"/>
          <w:sz w:val="21"/>
          <w:szCs w:val="21"/>
          <w:lang w:val="en-GB" w:eastAsia="en-GB"/>
        </w:rPr>
        <w:t xml:space="preserve">he </w:t>
      </w:r>
      <w:r>
        <w:rPr>
          <w:color w:val="222222"/>
          <w:sz w:val="21"/>
          <w:szCs w:val="21"/>
          <w:lang w:val="en-GB" w:eastAsia="en-GB"/>
        </w:rPr>
        <w:t xml:space="preserve">total </w:t>
      </w:r>
      <w:r w:rsidRPr="00BF320F">
        <w:rPr>
          <w:color w:val="222222"/>
          <w:sz w:val="21"/>
          <w:szCs w:val="21"/>
          <w:lang w:val="en-GB" w:eastAsia="en-GB"/>
        </w:rPr>
        <w:t>number of samples does not change. All metadata in the input samples are conserved</w:t>
      </w:r>
      <w:r>
        <w:rPr>
          <w:color w:val="222222"/>
          <w:sz w:val="21"/>
          <w:szCs w:val="21"/>
          <w:lang w:val="en-GB" w:eastAsia="en-GB"/>
        </w:rPr>
        <w:t xml:space="preserve"> with their values</w:t>
      </w:r>
      <w:r w:rsidRPr="00BF320F">
        <w:rPr>
          <w:color w:val="222222"/>
          <w:sz w:val="21"/>
          <w:szCs w:val="21"/>
          <w:lang w:val="en-GB" w:eastAsia="en-GB"/>
        </w:rPr>
        <w:t xml:space="preserve"> in the output samples, with the addition of the </w:t>
      </w:r>
      <w:r w:rsidRPr="00BF320F">
        <w:rPr>
          <w:i/>
          <w:iCs/>
          <w:color w:val="222222"/>
          <w:sz w:val="21"/>
          <w:szCs w:val="21"/>
          <w:lang w:val="en-GB" w:eastAsia="en-GB"/>
        </w:rPr>
        <w:t xml:space="preserve">_group </w:t>
      </w:r>
      <w:r w:rsidRPr="00BF320F">
        <w:rPr>
          <w:color w:val="222222"/>
          <w:sz w:val="21"/>
          <w:szCs w:val="21"/>
          <w:lang w:val="en-GB" w:eastAsia="en-GB"/>
        </w:rPr>
        <w:t>attribute</w:t>
      </w:r>
      <w:r>
        <w:rPr>
          <w:color w:val="222222"/>
          <w:sz w:val="21"/>
          <w:szCs w:val="21"/>
          <w:lang w:val="en-GB" w:eastAsia="en-GB"/>
        </w:rPr>
        <w:t>,</w:t>
      </w:r>
      <w:r w:rsidRPr="00BF320F">
        <w:rPr>
          <w:color w:val="222222"/>
          <w:sz w:val="21"/>
          <w:szCs w:val="21"/>
          <w:lang w:val="en-GB" w:eastAsia="en-GB"/>
        </w:rPr>
        <w:t xml:space="preserve"> </w:t>
      </w:r>
      <w:r>
        <w:rPr>
          <w:color w:val="222222"/>
          <w:sz w:val="21"/>
          <w:szCs w:val="21"/>
          <w:lang w:val="en-GB" w:eastAsia="en-GB"/>
        </w:rPr>
        <w:t xml:space="preserve">whose value is the identifier of the group to which the specific sample is assigned; other metadata attributes can be added as </w:t>
      </w:r>
      <w:r w:rsidRPr="00BF320F">
        <w:rPr>
          <w:color w:val="222222"/>
          <w:sz w:val="21"/>
          <w:szCs w:val="21"/>
          <w:lang w:val="en-GB" w:eastAsia="en-GB"/>
        </w:rPr>
        <w:t>aggregate functions computed on specified metadata.</w:t>
      </w:r>
    </w:p>
    <w:p w14:paraId="18912B62" w14:textId="77777777" w:rsidR="00E61978" w:rsidRPr="00BF320F" w:rsidRDefault="00E61978" w:rsidP="00E61978">
      <w:pPr>
        <w:shd w:val="clear" w:color="auto" w:fill="FFFFFF"/>
        <w:jc w:val="both"/>
        <w:rPr>
          <w:color w:val="222222"/>
          <w:sz w:val="21"/>
          <w:szCs w:val="21"/>
          <w:lang w:val="en-GB" w:eastAsia="en-GB"/>
        </w:rPr>
      </w:pPr>
      <w:r>
        <w:rPr>
          <w:color w:val="222222"/>
          <w:sz w:val="21"/>
          <w:szCs w:val="21"/>
          <w:lang w:val="en-GB" w:eastAsia="en-GB"/>
        </w:rPr>
        <w:t xml:space="preserve">When used on region attributes, </w:t>
      </w:r>
      <w:r w:rsidRPr="00BF320F">
        <w:rPr>
          <w:color w:val="222222"/>
          <w:sz w:val="21"/>
          <w:szCs w:val="21"/>
          <w:lang w:val="en-GB" w:eastAsia="en-GB"/>
        </w:rPr>
        <w:t>GROUP can group regions of each sample individually</w:t>
      </w:r>
      <w:r>
        <w:rPr>
          <w:color w:val="222222"/>
          <w:sz w:val="21"/>
          <w:szCs w:val="21"/>
          <w:lang w:val="en-GB" w:eastAsia="en-GB"/>
        </w:rPr>
        <w:t>,</w:t>
      </w:r>
      <w:r w:rsidRPr="00BF320F">
        <w:rPr>
          <w:color w:val="222222"/>
          <w:sz w:val="21"/>
          <w:szCs w:val="21"/>
          <w:lang w:val="en-GB" w:eastAsia="en-GB"/>
        </w:rPr>
        <w:t xml:space="preserve"> based on their coordinates (</w:t>
      </w:r>
      <w:proofErr w:type="spellStart"/>
      <w:r w:rsidRPr="00BF320F">
        <w:rPr>
          <w:i/>
          <w:iCs/>
          <w:color w:val="222222"/>
          <w:sz w:val="21"/>
          <w:szCs w:val="21"/>
          <w:lang w:val="en-GB" w:eastAsia="en-GB"/>
        </w:rPr>
        <w:t>chr</w:t>
      </w:r>
      <w:proofErr w:type="spellEnd"/>
      <w:r w:rsidRPr="00BF320F">
        <w:rPr>
          <w:color w:val="222222"/>
          <w:sz w:val="21"/>
          <w:szCs w:val="21"/>
          <w:lang w:val="en-GB" w:eastAsia="en-GB"/>
        </w:rPr>
        <w:t xml:space="preserve">, </w:t>
      </w:r>
      <w:r w:rsidRPr="00BF320F">
        <w:rPr>
          <w:i/>
          <w:iCs/>
          <w:color w:val="222222"/>
          <w:sz w:val="21"/>
          <w:szCs w:val="21"/>
          <w:lang w:val="en-GB" w:eastAsia="en-GB"/>
        </w:rPr>
        <w:t>start</w:t>
      </w:r>
      <w:r w:rsidRPr="00BF320F">
        <w:rPr>
          <w:color w:val="222222"/>
          <w:sz w:val="21"/>
          <w:szCs w:val="21"/>
          <w:lang w:val="en-GB" w:eastAsia="en-GB"/>
        </w:rPr>
        <w:t xml:space="preserve">, </w:t>
      </w:r>
      <w:r w:rsidRPr="00BF320F">
        <w:rPr>
          <w:i/>
          <w:iCs/>
          <w:color w:val="222222"/>
          <w:sz w:val="21"/>
          <w:szCs w:val="21"/>
          <w:lang w:val="en-GB" w:eastAsia="en-GB"/>
        </w:rPr>
        <w:t>stop</w:t>
      </w:r>
      <w:r w:rsidRPr="00BF320F">
        <w:rPr>
          <w:color w:val="222222"/>
          <w:sz w:val="21"/>
          <w:szCs w:val="21"/>
          <w:lang w:val="en-GB" w:eastAsia="en-GB"/>
        </w:rPr>
        <w:t xml:space="preserve">, </w:t>
      </w:r>
      <w:r w:rsidRPr="00BF320F">
        <w:rPr>
          <w:i/>
          <w:iCs/>
          <w:color w:val="222222"/>
          <w:sz w:val="21"/>
          <w:szCs w:val="21"/>
          <w:lang w:val="en-GB" w:eastAsia="en-GB"/>
        </w:rPr>
        <w:t>strand</w:t>
      </w:r>
      <w:r w:rsidRPr="00BF320F">
        <w:rPr>
          <w:color w:val="222222"/>
          <w:sz w:val="21"/>
          <w:szCs w:val="21"/>
          <w:lang w:val="en-GB" w:eastAsia="en-GB"/>
        </w:rPr>
        <w:t xml:space="preserve">) and possibly also on other specified </w:t>
      </w:r>
      <w:r>
        <w:rPr>
          <w:color w:val="222222"/>
          <w:sz w:val="21"/>
          <w:szCs w:val="21"/>
          <w:lang w:val="en-GB" w:eastAsia="en-GB"/>
        </w:rPr>
        <w:t xml:space="preserve">grouping </w:t>
      </w:r>
      <w:r w:rsidRPr="00BF320F">
        <w:rPr>
          <w:color w:val="222222"/>
          <w:sz w:val="21"/>
          <w:szCs w:val="21"/>
          <w:lang w:val="en-GB" w:eastAsia="en-GB"/>
        </w:rPr>
        <w:t>region attributes</w:t>
      </w:r>
      <w:r>
        <w:rPr>
          <w:color w:val="222222"/>
          <w:sz w:val="21"/>
          <w:szCs w:val="21"/>
          <w:lang w:val="en-GB" w:eastAsia="en-GB"/>
        </w:rPr>
        <w:t xml:space="preserve"> (when these are present in the schema of the input dataset)</w:t>
      </w:r>
      <w:r w:rsidRPr="00BF320F">
        <w:rPr>
          <w:color w:val="222222"/>
          <w:sz w:val="21"/>
          <w:szCs w:val="21"/>
          <w:lang w:val="en-GB" w:eastAsia="en-GB"/>
        </w:rPr>
        <w:t xml:space="preserve">. </w:t>
      </w:r>
      <w:r>
        <w:rPr>
          <w:color w:val="222222"/>
          <w:sz w:val="21"/>
          <w:szCs w:val="21"/>
          <w:lang w:val="en-GB" w:eastAsia="en-GB"/>
        </w:rPr>
        <w:t>In each sample, regions found in the same group (i.e., regions with same coordinates and grouping attribute values), are combined into a single region; t</w:t>
      </w:r>
      <w:r w:rsidRPr="00BF320F">
        <w:rPr>
          <w:color w:val="222222"/>
          <w:sz w:val="21"/>
          <w:szCs w:val="21"/>
          <w:lang w:val="en-GB" w:eastAsia="en-GB"/>
        </w:rPr>
        <w:t xml:space="preserve">his allows to merge regions that are duplicated </w:t>
      </w:r>
      <w:r>
        <w:rPr>
          <w:color w:val="222222"/>
          <w:sz w:val="21"/>
          <w:szCs w:val="21"/>
          <w:lang w:val="en-GB" w:eastAsia="en-GB"/>
        </w:rPr>
        <w:t xml:space="preserve">inside the same sample </w:t>
      </w:r>
      <w:r w:rsidRPr="00BF320F">
        <w:rPr>
          <w:color w:val="222222"/>
          <w:sz w:val="21"/>
          <w:szCs w:val="21"/>
          <w:lang w:val="en-GB" w:eastAsia="en-GB"/>
        </w:rPr>
        <w:t xml:space="preserve">(based on </w:t>
      </w:r>
      <w:r>
        <w:rPr>
          <w:color w:val="222222"/>
          <w:sz w:val="21"/>
          <w:szCs w:val="21"/>
          <w:lang w:val="en-GB" w:eastAsia="en-GB"/>
        </w:rPr>
        <w:t>the value</w:t>
      </w:r>
      <w:r w:rsidRPr="00BF320F">
        <w:rPr>
          <w:color w:val="222222"/>
          <w:sz w:val="21"/>
          <w:szCs w:val="21"/>
          <w:lang w:val="en-GB" w:eastAsia="en-GB"/>
        </w:rPr>
        <w:t xml:space="preserve">s </w:t>
      </w:r>
      <w:r>
        <w:rPr>
          <w:color w:val="222222"/>
          <w:sz w:val="21"/>
          <w:szCs w:val="21"/>
          <w:lang w:val="en-GB" w:eastAsia="en-GB"/>
        </w:rPr>
        <w:t xml:space="preserve">of </w:t>
      </w:r>
      <w:r w:rsidRPr="00BF320F">
        <w:rPr>
          <w:color w:val="222222"/>
          <w:sz w:val="21"/>
          <w:szCs w:val="21"/>
          <w:lang w:val="en-GB" w:eastAsia="en-GB"/>
        </w:rPr>
        <w:t>the</w:t>
      </w:r>
      <w:r>
        <w:rPr>
          <w:color w:val="222222"/>
          <w:sz w:val="21"/>
          <w:szCs w:val="21"/>
          <w:lang w:val="en-GB" w:eastAsia="en-GB"/>
        </w:rPr>
        <w:t>ir</w:t>
      </w:r>
      <w:r w:rsidRPr="00BF320F">
        <w:rPr>
          <w:color w:val="222222"/>
          <w:sz w:val="21"/>
          <w:szCs w:val="21"/>
          <w:lang w:val="en-GB" w:eastAsia="en-GB"/>
        </w:rPr>
        <w:t xml:space="preserve"> coordinate</w:t>
      </w:r>
      <w:r>
        <w:rPr>
          <w:color w:val="222222"/>
          <w:sz w:val="21"/>
          <w:szCs w:val="21"/>
          <w:lang w:val="en-GB" w:eastAsia="en-GB"/>
        </w:rPr>
        <w:t xml:space="preserve">s </w:t>
      </w:r>
      <w:r w:rsidRPr="00BF320F">
        <w:rPr>
          <w:color w:val="222222"/>
          <w:sz w:val="21"/>
          <w:szCs w:val="21"/>
          <w:lang w:val="en-GB" w:eastAsia="en-GB"/>
        </w:rPr>
        <w:t xml:space="preserve">and </w:t>
      </w:r>
      <w:r>
        <w:rPr>
          <w:color w:val="222222"/>
          <w:sz w:val="21"/>
          <w:szCs w:val="21"/>
          <w:lang w:val="en-GB" w:eastAsia="en-GB"/>
        </w:rPr>
        <w:t xml:space="preserve">of </w:t>
      </w:r>
      <w:r w:rsidRPr="00BF320F">
        <w:rPr>
          <w:color w:val="222222"/>
          <w:sz w:val="21"/>
          <w:szCs w:val="21"/>
          <w:lang w:val="en-GB" w:eastAsia="en-GB"/>
        </w:rPr>
        <w:t>other possible specified region attributes).</w:t>
      </w:r>
      <w:r>
        <w:rPr>
          <w:color w:val="222222"/>
          <w:sz w:val="21"/>
          <w:szCs w:val="21"/>
          <w:lang w:val="en-GB" w:eastAsia="en-GB"/>
        </w:rPr>
        <w:t xml:space="preserve"> </w:t>
      </w:r>
      <w:r w:rsidRPr="00FC53F1">
        <w:rPr>
          <w:color w:val="222222"/>
          <w:sz w:val="21"/>
          <w:szCs w:val="21"/>
          <w:lang w:val="en-GB" w:eastAsia="en-GB"/>
        </w:rPr>
        <w:t>For each grouped region, it is possible to request the evaluation of aggregate functions on other region attributes (i.e., which are not coordinates, or grouping region attributes).</w:t>
      </w:r>
      <w:r w:rsidRPr="00BF320F">
        <w:rPr>
          <w:color w:val="222222"/>
          <w:sz w:val="21"/>
          <w:szCs w:val="21"/>
          <w:lang w:val="en-GB" w:eastAsia="en-GB"/>
        </w:rPr>
        <w:t xml:space="preserve"> This use is independent </w:t>
      </w:r>
      <w:r>
        <w:rPr>
          <w:color w:val="222222"/>
          <w:sz w:val="21"/>
          <w:szCs w:val="21"/>
          <w:lang w:val="en-GB" w:eastAsia="en-GB"/>
        </w:rPr>
        <w:t>on</w:t>
      </w:r>
      <w:r w:rsidRPr="00BF320F">
        <w:rPr>
          <w:color w:val="222222"/>
          <w:sz w:val="21"/>
          <w:szCs w:val="21"/>
          <w:lang w:val="en-GB" w:eastAsia="en-GB"/>
        </w:rPr>
        <w:t xml:space="preserve"> the possible grouping realised based on metadata. </w:t>
      </w:r>
      <w:r>
        <w:rPr>
          <w:color w:val="222222"/>
          <w:sz w:val="21"/>
          <w:szCs w:val="21"/>
          <w:lang w:val="en-GB" w:eastAsia="en-GB"/>
        </w:rPr>
        <w:t>T</w:t>
      </w:r>
      <w:r w:rsidRPr="00BF320F">
        <w:rPr>
          <w:color w:val="222222"/>
          <w:sz w:val="21"/>
          <w:szCs w:val="21"/>
          <w:lang w:val="en-GB" w:eastAsia="en-GB"/>
        </w:rPr>
        <w:t>he generated output schema only contains the original region attributes on which the grouping has been based</w:t>
      </w:r>
      <w:r>
        <w:rPr>
          <w:color w:val="222222"/>
          <w:sz w:val="21"/>
          <w:szCs w:val="21"/>
          <w:lang w:val="en-GB" w:eastAsia="en-GB"/>
        </w:rPr>
        <w:t>,</w:t>
      </w:r>
      <w:r w:rsidRPr="00DD64BB">
        <w:rPr>
          <w:color w:val="222222"/>
          <w:sz w:val="21"/>
          <w:szCs w:val="21"/>
          <w:lang w:val="en-GB" w:eastAsia="en-GB"/>
        </w:rPr>
        <w:t xml:space="preserve"> </w:t>
      </w:r>
      <w:r>
        <w:rPr>
          <w:color w:val="222222"/>
          <w:sz w:val="21"/>
          <w:szCs w:val="21"/>
          <w:lang w:val="en-GB" w:eastAsia="en-GB"/>
        </w:rPr>
        <w:t>and additionally the attributes in case calculated as aggregated functions</w:t>
      </w:r>
      <w:r w:rsidRPr="00BF320F">
        <w:rPr>
          <w:color w:val="222222"/>
          <w:sz w:val="21"/>
          <w:szCs w:val="21"/>
          <w:lang w:val="en-GB" w:eastAsia="en-GB"/>
        </w:rPr>
        <w:t>.</w:t>
      </w:r>
    </w:p>
    <w:p w14:paraId="143A024E" w14:textId="77777777" w:rsidR="00E61978" w:rsidRDefault="00E61978" w:rsidP="00E61978">
      <w:pPr>
        <w:shd w:val="clear" w:color="auto" w:fill="FFFFFF"/>
        <w:jc w:val="both"/>
        <w:rPr>
          <w:color w:val="222222"/>
          <w:sz w:val="21"/>
          <w:szCs w:val="21"/>
          <w:lang w:val="en-GB" w:eastAsia="en-GB"/>
        </w:rPr>
      </w:pPr>
      <w:r w:rsidRPr="00BF320F">
        <w:rPr>
          <w:color w:val="222222"/>
          <w:sz w:val="21"/>
          <w:szCs w:val="21"/>
          <w:lang w:val="en-GB" w:eastAsia="en-GB"/>
        </w:rPr>
        <w:t>If the GROUP is applied only on regions</w:t>
      </w:r>
      <w:r>
        <w:rPr>
          <w:color w:val="222222"/>
          <w:sz w:val="21"/>
          <w:szCs w:val="21"/>
          <w:lang w:val="en-GB" w:eastAsia="en-GB"/>
        </w:rPr>
        <w:t>,</w:t>
      </w:r>
      <w:r w:rsidRPr="00BF320F">
        <w:rPr>
          <w:color w:val="222222"/>
          <w:sz w:val="21"/>
          <w:szCs w:val="21"/>
          <w:lang w:val="en-GB" w:eastAsia="en-GB"/>
        </w:rPr>
        <w:t xml:space="preserve"> the output metadata </w:t>
      </w:r>
      <w:r>
        <w:rPr>
          <w:color w:val="222222"/>
          <w:sz w:val="21"/>
          <w:szCs w:val="21"/>
          <w:lang w:val="en-GB" w:eastAsia="en-GB"/>
        </w:rPr>
        <w:t xml:space="preserve">and their values </w:t>
      </w:r>
      <w:r w:rsidRPr="00BF320F">
        <w:rPr>
          <w:color w:val="222222"/>
          <w:sz w:val="21"/>
          <w:szCs w:val="21"/>
          <w:lang w:val="en-GB" w:eastAsia="en-GB"/>
        </w:rPr>
        <w:t>are equal to the ones in input</w:t>
      </w:r>
      <w:r>
        <w:rPr>
          <w:color w:val="222222"/>
          <w:sz w:val="21"/>
          <w:szCs w:val="21"/>
          <w:lang w:val="en-GB" w:eastAsia="en-GB"/>
        </w:rPr>
        <w:t>.</w:t>
      </w:r>
    </w:p>
    <w:p w14:paraId="10772A8D" w14:textId="77777777" w:rsidR="00E61978" w:rsidRPr="00BF320F" w:rsidRDefault="00E61978" w:rsidP="00E61978">
      <w:pPr>
        <w:shd w:val="clear" w:color="auto" w:fill="FFFFFF"/>
        <w:jc w:val="both"/>
        <w:rPr>
          <w:color w:val="222222"/>
          <w:sz w:val="21"/>
          <w:szCs w:val="21"/>
          <w:lang w:val="en-GB" w:eastAsia="en-GB"/>
        </w:rPr>
      </w:pPr>
      <w:r>
        <w:rPr>
          <w:color w:val="222222"/>
          <w:sz w:val="21"/>
          <w:szCs w:val="21"/>
          <w:lang w:val="en-GB" w:eastAsia="en-GB"/>
        </w:rPr>
        <w:t xml:space="preserve">Both when applied on metadata and on regions, the GROUP operation returns a </w:t>
      </w:r>
      <w:r w:rsidRPr="00BF320F">
        <w:rPr>
          <w:color w:val="222222"/>
          <w:sz w:val="21"/>
          <w:szCs w:val="21"/>
          <w:lang w:val="en-GB" w:eastAsia="en-GB"/>
        </w:rPr>
        <w:t xml:space="preserve">number of output samples </w:t>
      </w:r>
      <w:r>
        <w:rPr>
          <w:color w:val="222222"/>
          <w:sz w:val="21"/>
          <w:szCs w:val="21"/>
          <w:lang w:val="en-GB" w:eastAsia="en-GB"/>
        </w:rPr>
        <w:t>equal to</w:t>
      </w:r>
      <w:r w:rsidRPr="00BF320F">
        <w:rPr>
          <w:color w:val="222222"/>
          <w:sz w:val="21"/>
          <w:szCs w:val="21"/>
          <w:lang w:val="en-GB" w:eastAsia="en-GB"/>
        </w:rPr>
        <w:t xml:space="preserve"> the number of input </w:t>
      </w:r>
      <w:r>
        <w:rPr>
          <w:color w:val="222222"/>
          <w:sz w:val="21"/>
          <w:szCs w:val="21"/>
          <w:lang w:val="en-GB" w:eastAsia="en-GB"/>
        </w:rPr>
        <w:t>one</w:t>
      </w:r>
      <w:r w:rsidRPr="00BF320F">
        <w:rPr>
          <w:color w:val="222222"/>
          <w:sz w:val="21"/>
          <w:szCs w:val="21"/>
          <w:lang w:val="en-GB" w:eastAsia="en-GB"/>
        </w:rPr>
        <w:t>s.</w:t>
      </w:r>
    </w:p>
    <w:p w14:paraId="46A83040" w14:textId="77777777" w:rsidR="00E61978" w:rsidRPr="00BF320F" w:rsidRDefault="00E61978" w:rsidP="00E61978">
      <w:pPr>
        <w:shd w:val="clear" w:color="auto" w:fill="FFFFFF"/>
        <w:jc w:val="both"/>
        <w:rPr>
          <w:color w:val="222222"/>
          <w:sz w:val="21"/>
          <w:szCs w:val="21"/>
          <w:lang w:val="en-GB" w:eastAsia="en-GB"/>
        </w:rPr>
      </w:pPr>
      <w:r>
        <w:rPr>
          <w:color w:val="222222"/>
          <w:sz w:val="21"/>
          <w:szCs w:val="21"/>
          <w:lang w:val="en-GB" w:eastAsia="en-GB"/>
        </w:rPr>
        <w:t>N</w:t>
      </w:r>
      <w:r w:rsidRPr="00BF320F">
        <w:rPr>
          <w:color w:val="222222"/>
          <w:sz w:val="21"/>
          <w:szCs w:val="21"/>
          <w:lang w:val="en-GB" w:eastAsia="en-GB"/>
        </w:rPr>
        <w:t>ote that the two possible uses of GROUP, on metadata and on regions, are perfectly orthogonal, therefore they can be used in combination or independently.</w:t>
      </w:r>
    </w:p>
    <w:p w14:paraId="3D4FD699" w14:textId="77777777" w:rsidR="00E61978" w:rsidRPr="00977B49" w:rsidRDefault="00E61978" w:rsidP="00E61978">
      <w:pPr>
        <w:jc w:val="both"/>
        <w:rPr>
          <w:lang w:val="en-US"/>
        </w:rPr>
      </w:pPr>
      <w:r w:rsidRPr="00977B49">
        <w:rPr>
          <w:lang w:val="en-US"/>
        </w:rPr>
        <w:t>The general syntax for GROUP is:</w:t>
      </w:r>
    </w:p>
    <w:p w14:paraId="3AE89322" w14:textId="77777777" w:rsidR="00E61978" w:rsidRPr="00977B49" w:rsidRDefault="00E61978" w:rsidP="00E61978">
      <w:pPr>
        <w:jc w:val="both"/>
        <w:rPr>
          <w:lang w:val="en-US"/>
        </w:rPr>
      </w:pPr>
      <w:proofErr w:type="spellStart"/>
      <w:r w:rsidRPr="00977B49">
        <w:rPr>
          <w:i/>
          <w:lang w:val="en-US"/>
        </w:rPr>
        <w:t>DS</w:t>
      </w:r>
      <w:r w:rsidRPr="00977B49">
        <w:rPr>
          <w:i/>
          <w:vertAlign w:val="subscript"/>
          <w:lang w:val="en-US"/>
        </w:rPr>
        <w:t>out</w:t>
      </w:r>
      <w:proofErr w:type="spellEnd"/>
      <w:r w:rsidRPr="00977B49">
        <w:rPr>
          <w:lang w:val="en-US"/>
        </w:rPr>
        <w:t xml:space="preserve"> = </w:t>
      </w:r>
      <w:proofErr w:type="gramStart"/>
      <w:r w:rsidRPr="00977B49">
        <w:rPr>
          <w:lang w:val="en-US"/>
        </w:rPr>
        <w:t>GROUP(</w:t>
      </w:r>
      <w:proofErr w:type="gramEnd"/>
      <w:r w:rsidRPr="009173B1">
        <w:rPr>
          <w:i/>
          <w:lang w:val="en-US"/>
        </w:rPr>
        <w:t>MA</w:t>
      </w:r>
      <w:r w:rsidRPr="009173B1">
        <w:rPr>
          <w:lang w:val="en-US"/>
        </w:rPr>
        <w:t>;</w:t>
      </w:r>
    </w:p>
    <w:p w14:paraId="07615A3E" w14:textId="77777777" w:rsidR="00E61978" w:rsidRPr="00977B49" w:rsidRDefault="00E61978" w:rsidP="00E61978">
      <w:pPr>
        <w:ind w:left="720" w:firstLine="720"/>
        <w:jc w:val="both"/>
        <w:rPr>
          <w:lang w:val="en-US"/>
        </w:rPr>
      </w:pPr>
      <w:proofErr w:type="spellStart"/>
      <w:r w:rsidRPr="00977B49">
        <w:rPr>
          <w:lang w:val="en-US"/>
        </w:rPr>
        <w:t>meta_aggregate</w:t>
      </w:r>
      <w:r>
        <w:rPr>
          <w:lang w:val="en-US"/>
        </w:rPr>
        <w:t>s</w:t>
      </w:r>
      <w:proofErr w:type="spellEnd"/>
      <w:r w:rsidRPr="00977B49">
        <w:rPr>
          <w:i/>
          <w:lang w:val="en-US"/>
        </w:rPr>
        <w:t>: GM</w:t>
      </w:r>
      <w:r w:rsidRPr="00977B49">
        <w:rPr>
          <w:i/>
          <w:vertAlign w:val="subscript"/>
          <w:lang w:val="en-US"/>
        </w:rPr>
        <w:t xml:space="preserve">1 </w:t>
      </w:r>
      <w:r w:rsidRPr="00977B49">
        <w:rPr>
          <w:lang w:val="en-US"/>
        </w:rPr>
        <w:t xml:space="preserve">AS </w:t>
      </w:r>
      <w:r w:rsidRPr="00977B49">
        <w:rPr>
          <w:i/>
          <w:lang w:val="en-US"/>
        </w:rPr>
        <w:t>f</w:t>
      </w:r>
      <w:r w:rsidRPr="00977B49">
        <w:rPr>
          <w:i/>
          <w:vertAlign w:val="subscript"/>
          <w:lang w:val="en-US"/>
        </w:rPr>
        <w:t>1</w:t>
      </w:r>
      <w:r w:rsidRPr="00977B49">
        <w:rPr>
          <w:lang w:val="en-US"/>
        </w:rPr>
        <w:t xml:space="preserve">, ..., </w:t>
      </w:r>
      <w:proofErr w:type="spellStart"/>
      <w:r w:rsidRPr="00977B49">
        <w:rPr>
          <w:i/>
          <w:lang w:val="en-US"/>
        </w:rPr>
        <w:t>GM</w:t>
      </w:r>
      <w:r w:rsidRPr="00977B49">
        <w:rPr>
          <w:i/>
          <w:vertAlign w:val="subscript"/>
          <w:lang w:val="en-US"/>
        </w:rPr>
        <w:t>k</w:t>
      </w:r>
      <w:proofErr w:type="spellEnd"/>
      <w:r w:rsidRPr="00977B49">
        <w:rPr>
          <w:i/>
          <w:vertAlign w:val="subscript"/>
          <w:lang w:val="en-US"/>
        </w:rPr>
        <w:t xml:space="preserve"> </w:t>
      </w:r>
      <w:r w:rsidRPr="00977B49">
        <w:rPr>
          <w:lang w:val="en-US"/>
        </w:rPr>
        <w:t xml:space="preserve">AS </w:t>
      </w:r>
      <w:proofErr w:type="spellStart"/>
      <w:r w:rsidRPr="00977B49">
        <w:rPr>
          <w:i/>
          <w:lang w:val="en-US"/>
        </w:rPr>
        <w:t>f</w:t>
      </w:r>
      <w:r w:rsidRPr="00977B49">
        <w:rPr>
          <w:i/>
          <w:vertAlign w:val="subscript"/>
          <w:lang w:val="en-US"/>
        </w:rPr>
        <w:t>k</w:t>
      </w:r>
      <w:proofErr w:type="spellEnd"/>
      <w:r w:rsidRPr="00977B49">
        <w:rPr>
          <w:lang w:val="en-US"/>
        </w:rPr>
        <w:t>;</w:t>
      </w:r>
    </w:p>
    <w:p w14:paraId="3CCFBCAA" w14:textId="77777777" w:rsidR="00E61978" w:rsidRPr="00977B49" w:rsidRDefault="00E61978" w:rsidP="00E61978">
      <w:pPr>
        <w:ind w:left="720" w:firstLine="720"/>
        <w:jc w:val="both"/>
        <w:rPr>
          <w:lang w:val="en-US"/>
        </w:rPr>
      </w:pPr>
      <w:proofErr w:type="spellStart"/>
      <w:r w:rsidRPr="00977B49">
        <w:rPr>
          <w:lang w:val="en-US"/>
        </w:rPr>
        <w:t>region_</w:t>
      </w:r>
      <w:r>
        <w:rPr>
          <w:lang w:val="en-US"/>
        </w:rPr>
        <w:t>keys</w:t>
      </w:r>
      <w:proofErr w:type="spellEnd"/>
      <w:r w:rsidRPr="00977B49">
        <w:rPr>
          <w:lang w:val="en-US"/>
        </w:rPr>
        <w:t xml:space="preserve">: </w:t>
      </w:r>
      <w:r w:rsidRPr="00977B49">
        <w:rPr>
          <w:i/>
          <w:lang w:val="en-US"/>
        </w:rPr>
        <w:t>RA</w:t>
      </w:r>
      <w:r w:rsidRPr="00977B49">
        <w:rPr>
          <w:i/>
          <w:vertAlign w:val="subscript"/>
          <w:lang w:val="en-US"/>
        </w:rPr>
        <w:t>1</w:t>
      </w:r>
      <w:r w:rsidRPr="00977B49">
        <w:rPr>
          <w:i/>
          <w:lang w:val="en-US"/>
        </w:rPr>
        <w:t xml:space="preserve">, </w:t>
      </w:r>
      <w:r w:rsidRPr="00977B49">
        <w:rPr>
          <w:lang w:val="en-US"/>
        </w:rPr>
        <w:t xml:space="preserve">..., </w:t>
      </w:r>
      <w:proofErr w:type="spellStart"/>
      <w:r w:rsidRPr="00977B49">
        <w:rPr>
          <w:i/>
          <w:lang w:val="en-US"/>
        </w:rPr>
        <w:t>RA</w:t>
      </w:r>
      <w:r w:rsidRPr="00977B49">
        <w:rPr>
          <w:i/>
          <w:vertAlign w:val="subscript"/>
          <w:lang w:val="en-US"/>
        </w:rPr>
        <w:t>m</w:t>
      </w:r>
      <w:proofErr w:type="spellEnd"/>
      <w:r w:rsidRPr="00977B49">
        <w:rPr>
          <w:lang w:val="en-US"/>
        </w:rPr>
        <w:t>;</w:t>
      </w:r>
    </w:p>
    <w:p w14:paraId="08858BD2" w14:textId="77777777" w:rsidR="00E61978" w:rsidRPr="00977B49" w:rsidRDefault="00E61978" w:rsidP="00E61978">
      <w:pPr>
        <w:ind w:left="720" w:firstLine="720"/>
        <w:jc w:val="both"/>
        <w:rPr>
          <w:lang w:val="en-US"/>
        </w:rPr>
      </w:pPr>
      <w:proofErr w:type="spellStart"/>
      <w:r w:rsidRPr="00977B49">
        <w:rPr>
          <w:lang w:val="en-US"/>
        </w:rPr>
        <w:t>region_aggregate</w:t>
      </w:r>
      <w:r>
        <w:rPr>
          <w:lang w:val="en-US"/>
        </w:rPr>
        <w:t>s</w:t>
      </w:r>
      <w:proofErr w:type="spellEnd"/>
      <w:r w:rsidRPr="00977B49">
        <w:rPr>
          <w:i/>
          <w:lang w:val="en-US"/>
        </w:rPr>
        <w:t>: GR</w:t>
      </w:r>
      <w:r w:rsidRPr="00977B49">
        <w:rPr>
          <w:i/>
          <w:vertAlign w:val="subscript"/>
          <w:lang w:val="en-US"/>
        </w:rPr>
        <w:t xml:space="preserve">1 </w:t>
      </w:r>
      <w:r w:rsidRPr="00977B49">
        <w:rPr>
          <w:lang w:val="en-US"/>
        </w:rPr>
        <w:t xml:space="preserve">AS </w:t>
      </w:r>
      <w:r w:rsidRPr="00977B49">
        <w:rPr>
          <w:i/>
          <w:lang w:val="en-US"/>
        </w:rPr>
        <w:t>g</w:t>
      </w:r>
      <w:r w:rsidRPr="00977B49">
        <w:rPr>
          <w:i/>
          <w:vertAlign w:val="subscript"/>
          <w:lang w:val="en-US"/>
        </w:rPr>
        <w:t>1</w:t>
      </w:r>
      <w:r w:rsidRPr="00977B49">
        <w:rPr>
          <w:lang w:val="en-US"/>
        </w:rPr>
        <w:t xml:space="preserve">, ..., </w:t>
      </w:r>
      <w:proofErr w:type="spellStart"/>
      <w:r w:rsidRPr="00977B49">
        <w:rPr>
          <w:i/>
          <w:lang w:val="en-US"/>
        </w:rPr>
        <w:t>GR</w:t>
      </w:r>
      <w:r w:rsidRPr="00977B49">
        <w:rPr>
          <w:i/>
          <w:vertAlign w:val="subscript"/>
          <w:lang w:val="en-US"/>
        </w:rPr>
        <w:t>h</w:t>
      </w:r>
      <w:proofErr w:type="spellEnd"/>
      <w:r w:rsidRPr="00977B49">
        <w:rPr>
          <w:i/>
          <w:vertAlign w:val="subscript"/>
          <w:lang w:val="en-US"/>
        </w:rPr>
        <w:t xml:space="preserve"> </w:t>
      </w:r>
      <w:r w:rsidRPr="00977B49">
        <w:rPr>
          <w:lang w:val="en-US"/>
        </w:rPr>
        <w:t xml:space="preserve">AS </w:t>
      </w:r>
      <w:proofErr w:type="spellStart"/>
      <w:r w:rsidRPr="00977B49">
        <w:rPr>
          <w:i/>
          <w:lang w:val="en-US"/>
        </w:rPr>
        <w:t>g</w:t>
      </w:r>
      <w:r w:rsidRPr="00977B49">
        <w:rPr>
          <w:i/>
          <w:vertAlign w:val="subscript"/>
          <w:lang w:val="en-US"/>
        </w:rPr>
        <w:t>h</w:t>
      </w:r>
      <w:proofErr w:type="spellEnd"/>
      <w:r w:rsidRPr="00977B49">
        <w:rPr>
          <w:lang w:val="en-US"/>
        </w:rPr>
        <w:t xml:space="preserve">) </w:t>
      </w:r>
      <w:proofErr w:type="spellStart"/>
      <w:r w:rsidRPr="00977B49">
        <w:rPr>
          <w:i/>
          <w:lang w:val="en-US"/>
        </w:rPr>
        <w:t>DS</w:t>
      </w:r>
      <w:r w:rsidRPr="00977B49">
        <w:rPr>
          <w:i/>
          <w:vertAlign w:val="subscript"/>
          <w:lang w:val="en-US"/>
        </w:rPr>
        <w:t>in</w:t>
      </w:r>
      <w:proofErr w:type="spellEnd"/>
      <w:r w:rsidRPr="00977B49">
        <w:rPr>
          <w:lang w:val="en-US"/>
        </w:rPr>
        <w:t>;</w:t>
      </w:r>
    </w:p>
    <w:p w14:paraId="0651A466" w14:textId="77777777" w:rsidR="00E61978" w:rsidRPr="00D9791D" w:rsidRDefault="00E61978" w:rsidP="00E61978">
      <w:pPr>
        <w:jc w:val="both"/>
        <w:rPr>
          <w:lang w:val="en-US"/>
        </w:rPr>
      </w:pPr>
      <w:r w:rsidRPr="00D9791D">
        <w:rPr>
          <w:lang w:val="en-US"/>
        </w:rPr>
        <w:t>where:</w:t>
      </w:r>
    </w:p>
    <w:p w14:paraId="051C9DDF" w14:textId="77777777" w:rsidR="00E61978" w:rsidRPr="00977B49" w:rsidRDefault="00E61978" w:rsidP="00E61978">
      <w:pPr>
        <w:numPr>
          <w:ilvl w:val="0"/>
          <w:numId w:val="3"/>
        </w:numPr>
        <w:contextualSpacing/>
        <w:jc w:val="both"/>
        <w:rPr>
          <w:lang w:val="en-US"/>
        </w:rPr>
      </w:pPr>
      <w:proofErr w:type="spellStart"/>
      <w:r w:rsidRPr="00977B49">
        <w:rPr>
          <w:i/>
          <w:lang w:val="en-US"/>
        </w:rPr>
        <w:t>DS</w:t>
      </w:r>
      <w:r w:rsidRPr="00977B49">
        <w:rPr>
          <w:i/>
          <w:vertAlign w:val="subscript"/>
          <w:lang w:val="en-US"/>
        </w:rPr>
        <w:t>in</w:t>
      </w:r>
      <w:proofErr w:type="spellEnd"/>
      <w:r w:rsidRPr="00977B49">
        <w:rPr>
          <w:lang w:val="en-US"/>
        </w:rPr>
        <w:t xml:space="preserve"> is the input dataset;</w:t>
      </w:r>
    </w:p>
    <w:p w14:paraId="35E12C0F" w14:textId="77777777" w:rsidR="00E61978" w:rsidRPr="00977B49" w:rsidRDefault="00E61978" w:rsidP="00E61978">
      <w:pPr>
        <w:numPr>
          <w:ilvl w:val="0"/>
          <w:numId w:val="3"/>
        </w:numPr>
        <w:contextualSpacing/>
        <w:jc w:val="both"/>
        <w:rPr>
          <w:lang w:val="en-US"/>
        </w:rPr>
      </w:pPr>
      <w:proofErr w:type="spellStart"/>
      <w:r w:rsidRPr="00977B49">
        <w:rPr>
          <w:i/>
          <w:lang w:val="en-US"/>
        </w:rPr>
        <w:t>DS</w:t>
      </w:r>
      <w:r w:rsidRPr="00977B49">
        <w:rPr>
          <w:i/>
          <w:vertAlign w:val="subscript"/>
          <w:lang w:val="en-US"/>
        </w:rPr>
        <w:t>out</w:t>
      </w:r>
      <w:proofErr w:type="spellEnd"/>
      <w:r w:rsidRPr="00977B49">
        <w:rPr>
          <w:lang w:val="en-US"/>
        </w:rPr>
        <w:t xml:space="preserve"> is the output dataset;</w:t>
      </w:r>
    </w:p>
    <w:p w14:paraId="1A641032" w14:textId="77777777" w:rsidR="00E61978" w:rsidRPr="00977B49" w:rsidRDefault="00E61978" w:rsidP="00E61978">
      <w:pPr>
        <w:numPr>
          <w:ilvl w:val="0"/>
          <w:numId w:val="3"/>
        </w:numPr>
        <w:contextualSpacing/>
        <w:jc w:val="both"/>
        <w:rPr>
          <w:lang w:val="en-US"/>
        </w:rPr>
      </w:pPr>
      <w:r w:rsidRPr="00977B49">
        <w:rPr>
          <w:i/>
          <w:lang w:val="en-US"/>
        </w:rPr>
        <w:t>MA</w:t>
      </w:r>
      <w:r>
        <w:rPr>
          <w:lang w:val="en-US"/>
        </w:rPr>
        <w:t xml:space="preserve"> is</w:t>
      </w:r>
      <w:r w:rsidRPr="00977B49">
        <w:rPr>
          <w:lang w:val="en-US"/>
        </w:rPr>
        <w:t xml:space="preserve"> the grouping metadata attribute;</w:t>
      </w:r>
    </w:p>
    <w:p w14:paraId="0BCE125A" w14:textId="77777777" w:rsidR="00E61978" w:rsidRPr="00977B49" w:rsidRDefault="00E61978" w:rsidP="00E61978">
      <w:pPr>
        <w:numPr>
          <w:ilvl w:val="0"/>
          <w:numId w:val="3"/>
        </w:numPr>
        <w:contextualSpacing/>
        <w:jc w:val="both"/>
        <w:rPr>
          <w:lang w:val="en-US"/>
        </w:rPr>
      </w:pPr>
      <w:r w:rsidRPr="00977B49">
        <w:rPr>
          <w:i/>
          <w:lang w:val="en-US"/>
        </w:rPr>
        <w:t>GM</w:t>
      </w:r>
      <w:r w:rsidRPr="00977B49">
        <w:rPr>
          <w:i/>
          <w:vertAlign w:val="subscript"/>
          <w:lang w:val="en-US"/>
        </w:rPr>
        <w:t>1</w:t>
      </w:r>
      <w:r w:rsidRPr="00977B49">
        <w:rPr>
          <w:lang w:val="en-US"/>
        </w:rPr>
        <w:t xml:space="preserve">, ..., </w:t>
      </w:r>
      <w:proofErr w:type="spellStart"/>
      <w:r w:rsidRPr="00977B49">
        <w:rPr>
          <w:i/>
          <w:lang w:val="en-US"/>
        </w:rPr>
        <w:t>GM</w:t>
      </w:r>
      <w:r w:rsidRPr="00977B49">
        <w:rPr>
          <w:i/>
          <w:vertAlign w:val="subscript"/>
          <w:lang w:val="en-US"/>
        </w:rPr>
        <w:t>k</w:t>
      </w:r>
      <w:proofErr w:type="spellEnd"/>
      <w:r w:rsidRPr="00977B49">
        <w:rPr>
          <w:i/>
          <w:vertAlign w:val="subscript"/>
          <w:lang w:val="en-US"/>
        </w:rPr>
        <w:t>;</w:t>
      </w:r>
      <w:r w:rsidRPr="00977B49">
        <w:rPr>
          <w:lang w:val="en-US"/>
        </w:rPr>
        <w:t xml:space="preserve"> are new metadata attributes generated using aggregate functions </w:t>
      </w:r>
      <w:r w:rsidRPr="00977B49">
        <w:rPr>
          <w:i/>
          <w:lang w:val="en-US"/>
        </w:rPr>
        <w:t>f</w:t>
      </w:r>
      <w:r w:rsidRPr="00977B49">
        <w:rPr>
          <w:i/>
          <w:vertAlign w:val="subscript"/>
          <w:lang w:val="en-US"/>
        </w:rPr>
        <w:t>1</w:t>
      </w:r>
      <w:r w:rsidRPr="00977B49">
        <w:rPr>
          <w:i/>
          <w:lang w:val="en-US"/>
        </w:rPr>
        <w:t xml:space="preserve">, ..., </w:t>
      </w:r>
      <w:proofErr w:type="spellStart"/>
      <w:r w:rsidRPr="00977B49">
        <w:rPr>
          <w:i/>
          <w:lang w:val="en-US"/>
        </w:rPr>
        <w:t>f</w:t>
      </w:r>
      <w:r w:rsidRPr="00977B49">
        <w:rPr>
          <w:i/>
          <w:vertAlign w:val="subscript"/>
          <w:lang w:val="en-US"/>
        </w:rPr>
        <w:t>k</w:t>
      </w:r>
      <w:proofErr w:type="spellEnd"/>
      <w:r w:rsidRPr="00C02F51">
        <w:rPr>
          <w:lang w:val="en-US"/>
        </w:rPr>
        <w:t xml:space="preserve"> </w:t>
      </w:r>
      <w:r w:rsidRPr="00977B49">
        <w:rPr>
          <w:lang w:val="en-US"/>
        </w:rPr>
        <w:t xml:space="preserve">on </w:t>
      </w:r>
      <w:r>
        <w:rPr>
          <w:lang w:val="en-US"/>
        </w:rPr>
        <w:t>k</w:t>
      </w:r>
      <w:r w:rsidRPr="00977B49">
        <w:rPr>
          <w:lang w:val="en-US"/>
        </w:rPr>
        <w:t xml:space="preserve"> metadata attributes in </w:t>
      </w:r>
      <w:proofErr w:type="spellStart"/>
      <w:r w:rsidRPr="00977B49">
        <w:rPr>
          <w:i/>
          <w:lang w:val="en-US"/>
        </w:rPr>
        <w:t>DS</w:t>
      </w:r>
      <w:r w:rsidRPr="00977B49">
        <w:rPr>
          <w:i/>
          <w:vertAlign w:val="subscript"/>
          <w:lang w:val="en-US"/>
        </w:rPr>
        <w:t>in</w:t>
      </w:r>
      <w:proofErr w:type="spellEnd"/>
      <w:r w:rsidRPr="00977B49">
        <w:rPr>
          <w:lang w:val="en-US"/>
        </w:rPr>
        <w:t>;</w:t>
      </w:r>
    </w:p>
    <w:p w14:paraId="7BA2C568" w14:textId="4C73D1BA" w:rsidR="00E61978" w:rsidRPr="00CA5229" w:rsidRDefault="00E61978" w:rsidP="00E61978">
      <w:pPr>
        <w:numPr>
          <w:ilvl w:val="0"/>
          <w:numId w:val="3"/>
        </w:numPr>
        <w:contextualSpacing/>
        <w:jc w:val="both"/>
        <w:rPr>
          <w:lang w:val="en-US"/>
        </w:rPr>
      </w:pPr>
      <w:r w:rsidRPr="00CA5229">
        <w:rPr>
          <w:i/>
          <w:lang w:val="en-US"/>
        </w:rPr>
        <w:t>RA</w:t>
      </w:r>
      <w:r w:rsidRPr="00CA5229">
        <w:rPr>
          <w:i/>
          <w:vertAlign w:val="subscript"/>
          <w:lang w:val="en-US"/>
        </w:rPr>
        <w:t>1</w:t>
      </w:r>
      <w:r w:rsidRPr="00CA5229">
        <w:rPr>
          <w:i/>
          <w:lang w:val="en-US"/>
        </w:rPr>
        <w:t xml:space="preserve">, …, </w:t>
      </w:r>
      <w:proofErr w:type="spellStart"/>
      <w:r w:rsidRPr="00CA5229">
        <w:rPr>
          <w:i/>
          <w:lang w:val="en-US"/>
        </w:rPr>
        <w:t>RA</w:t>
      </w:r>
      <w:r w:rsidRPr="00CA5229">
        <w:rPr>
          <w:i/>
          <w:vertAlign w:val="subscript"/>
          <w:lang w:val="en-US"/>
        </w:rPr>
        <w:t>m</w:t>
      </w:r>
      <w:proofErr w:type="spellEnd"/>
      <w:r w:rsidRPr="00CA5229">
        <w:rPr>
          <w:lang w:val="en-US"/>
        </w:rPr>
        <w:t xml:space="preserve"> are the </w:t>
      </w:r>
      <w:r>
        <w:rPr>
          <w:lang w:val="en-US"/>
        </w:rPr>
        <w:t>grouping</w:t>
      </w:r>
      <w:r w:rsidRPr="00CA5229">
        <w:rPr>
          <w:lang w:val="en-US"/>
        </w:rPr>
        <w:t xml:space="preserve"> genomic region attributes</w:t>
      </w:r>
      <w:r>
        <w:rPr>
          <w:lang w:val="en-US"/>
        </w:rPr>
        <w:t xml:space="preserve">, in addition to the </w:t>
      </w:r>
      <w:r w:rsidR="00EB4B13">
        <w:rPr>
          <w:lang w:val="en-US"/>
        </w:rPr>
        <w:t xml:space="preserve">implicit </w:t>
      </w:r>
      <w:r>
        <w:rPr>
          <w:lang w:val="en-US"/>
        </w:rPr>
        <w:t xml:space="preserve">default </w:t>
      </w:r>
      <w:proofErr w:type="spellStart"/>
      <w:r w:rsidRPr="00977B49">
        <w:rPr>
          <w:i/>
          <w:lang w:val="en-US"/>
        </w:rPr>
        <w:t>chr</w:t>
      </w:r>
      <w:proofErr w:type="spellEnd"/>
      <w:r w:rsidRPr="00977B49">
        <w:rPr>
          <w:lang w:val="en-US"/>
        </w:rPr>
        <w:t xml:space="preserve">, </w:t>
      </w:r>
      <w:r w:rsidRPr="00977B49">
        <w:rPr>
          <w:i/>
          <w:lang w:val="en-US"/>
        </w:rPr>
        <w:t>left</w:t>
      </w:r>
      <w:r w:rsidRPr="00977B49">
        <w:rPr>
          <w:lang w:val="en-US"/>
        </w:rPr>
        <w:t xml:space="preserve">, </w:t>
      </w:r>
      <w:r w:rsidRPr="00977B49">
        <w:rPr>
          <w:i/>
          <w:lang w:val="en-US"/>
        </w:rPr>
        <w:t>right</w:t>
      </w:r>
      <w:r w:rsidRPr="00977B49">
        <w:rPr>
          <w:lang w:val="en-US"/>
        </w:rPr>
        <w:t xml:space="preserve">, </w:t>
      </w:r>
      <w:r w:rsidRPr="00977B49">
        <w:rPr>
          <w:i/>
          <w:lang w:val="en-US"/>
        </w:rPr>
        <w:t>strand</w:t>
      </w:r>
      <w:r>
        <w:rPr>
          <w:lang w:val="en-US"/>
        </w:rPr>
        <w:t xml:space="preserve"> attributes</w:t>
      </w:r>
      <w:r w:rsidRPr="00CA5229">
        <w:rPr>
          <w:lang w:val="en-US"/>
        </w:rPr>
        <w:t>;</w:t>
      </w:r>
    </w:p>
    <w:p w14:paraId="2E7C2842" w14:textId="77777777" w:rsidR="00E61978" w:rsidRPr="00DD64BB" w:rsidRDefault="00E61978" w:rsidP="00E61978">
      <w:pPr>
        <w:numPr>
          <w:ilvl w:val="0"/>
          <w:numId w:val="3"/>
        </w:numPr>
        <w:contextualSpacing/>
        <w:jc w:val="both"/>
        <w:rPr>
          <w:lang w:val="en-US"/>
        </w:rPr>
      </w:pPr>
      <w:r w:rsidRPr="00FC53F1">
        <w:rPr>
          <w:i/>
          <w:lang w:val="en-US"/>
        </w:rPr>
        <w:t>GR</w:t>
      </w:r>
      <w:r w:rsidRPr="00FC53F1">
        <w:rPr>
          <w:i/>
          <w:vertAlign w:val="subscript"/>
          <w:lang w:val="en-US"/>
        </w:rPr>
        <w:t>1</w:t>
      </w:r>
      <w:r w:rsidRPr="00FC53F1">
        <w:rPr>
          <w:lang w:val="en-US"/>
        </w:rPr>
        <w:t xml:space="preserve">, ..., </w:t>
      </w:r>
      <w:proofErr w:type="spellStart"/>
      <w:r w:rsidRPr="00FC53F1">
        <w:rPr>
          <w:i/>
          <w:lang w:val="en-US"/>
        </w:rPr>
        <w:t>GR</w:t>
      </w:r>
      <w:r w:rsidRPr="00FC53F1">
        <w:rPr>
          <w:i/>
          <w:vertAlign w:val="subscript"/>
          <w:lang w:val="en-US"/>
        </w:rPr>
        <w:t>h</w:t>
      </w:r>
      <w:proofErr w:type="spellEnd"/>
      <w:r w:rsidRPr="00FC53F1">
        <w:rPr>
          <w:i/>
          <w:vertAlign w:val="subscript"/>
          <w:lang w:val="en-US"/>
        </w:rPr>
        <w:t>;</w:t>
      </w:r>
      <w:r w:rsidRPr="00FC53F1">
        <w:rPr>
          <w:lang w:val="en-US"/>
        </w:rPr>
        <w:t xml:space="preserve"> are new region attributes generated using aggregate functions </w:t>
      </w:r>
      <w:r w:rsidRPr="00FC53F1">
        <w:rPr>
          <w:i/>
          <w:lang w:val="en-US"/>
        </w:rPr>
        <w:t>g</w:t>
      </w:r>
      <w:r w:rsidRPr="00FC53F1">
        <w:rPr>
          <w:i/>
          <w:vertAlign w:val="subscript"/>
          <w:lang w:val="en-US"/>
        </w:rPr>
        <w:t>1</w:t>
      </w:r>
      <w:r w:rsidRPr="00FC53F1">
        <w:rPr>
          <w:i/>
          <w:lang w:val="en-US"/>
        </w:rPr>
        <w:t xml:space="preserve">, ..., </w:t>
      </w:r>
      <w:proofErr w:type="spellStart"/>
      <w:r w:rsidRPr="00FC53F1">
        <w:rPr>
          <w:i/>
          <w:lang w:val="en-US"/>
        </w:rPr>
        <w:t>g</w:t>
      </w:r>
      <w:r w:rsidRPr="00FC53F1">
        <w:rPr>
          <w:i/>
          <w:vertAlign w:val="subscript"/>
          <w:lang w:val="en-US"/>
        </w:rPr>
        <w:t>h</w:t>
      </w:r>
      <w:proofErr w:type="spellEnd"/>
      <w:r w:rsidRPr="00FC53F1">
        <w:rPr>
          <w:lang w:val="en-US"/>
        </w:rPr>
        <w:t xml:space="preserve"> on h region attributes in </w:t>
      </w:r>
      <w:proofErr w:type="spellStart"/>
      <w:r w:rsidRPr="00FC53F1">
        <w:rPr>
          <w:i/>
          <w:lang w:val="en-US"/>
        </w:rPr>
        <w:t>DS</w:t>
      </w:r>
      <w:r w:rsidRPr="00FC53F1">
        <w:rPr>
          <w:i/>
          <w:vertAlign w:val="subscript"/>
          <w:lang w:val="en-US"/>
        </w:rPr>
        <w:t>in</w:t>
      </w:r>
      <w:proofErr w:type="spellEnd"/>
      <w:r w:rsidRPr="00DD64BB">
        <w:rPr>
          <w:lang w:val="en-US"/>
        </w:rPr>
        <w:t>.</w:t>
      </w:r>
    </w:p>
    <w:p w14:paraId="6C214105" w14:textId="77777777" w:rsidR="00E61978" w:rsidRDefault="00E61978" w:rsidP="00E61978">
      <w:pPr>
        <w:jc w:val="both"/>
        <w:rPr>
          <w:lang w:val="en-US"/>
        </w:rPr>
      </w:pPr>
      <w:r>
        <w:rPr>
          <w:lang w:val="en-US"/>
        </w:rPr>
        <w:lastRenderedPageBreak/>
        <w:t xml:space="preserve">Note that </w:t>
      </w:r>
      <w:proofErr w:type="spellStart"/>
      <w:r>
        <w:rPr>
          <w:lang w:val="en-US"/>
        </w:rPr>
        <w:t>meta_aggregates</w:t>
      </w:r>
      <w:proofErr w:type="spellEnd"/>
      <w:r>
        <w:rPr>
          <w:lang w:val="en-US"/>
        </w:rPr>
        <w:t xml:space="preserve"> can be specified only if a </w:t>
      </w:r>
      <w:r w:rsidRPr="00977B49">
        <w:rPr>
          <w:lang w:val="en-US"/>
        </w:rPr>
        <w:t>grouping metadata attribute</w:t>
      </w:r>
      <w:r>
        <w:rPr>
          <w:lang w:val="en-US"/>
        </w:rPr>
        <w:t xml:space="preserve"> is specified, while </w:t>
      </w:r>
      <w:proofErr w:type="spellStart"/>
      <w:r>
        <w:rPr>
          <w:lang w:val="en-US"/>
        </w:rPr>
        <w:t>region_aggregates</w:t>
      </w:r>
      <w:proofErr w:type="spellEnd"/>
      <w:r>
        <w:rPr>
          <w:lang w:val="en-US"/>
        </w:rPr>
        <w:t xml:space="preserve"> can be specified even when the </w:t>
      </w:r>
      <w:proofErr w:type="spellStart"/>
      <w:r>
        <w:rPr>
          <w:lang w:val="en-US"/>
        </w:rPr>
        <w:t>region_keys</w:t>
      </w:r>
      <w:proofErr w:type="spellEnd"/>
      <w:r>
        <w:rPr>
          <w:lang w:val="en-US"/>
        </w:rPr>
        <w:t xml:space="preserve"> parameter is not used, since this is equivalent to grouping only on the four coordinates </w:t>
      </w:r>
      <w:proofErr w:type="spellStart"/>
      <w:r w:rsidRPr="00977B49">
        <w:rPr>
          <w:i/>
          <w:lang w:val="en-US"/>
        </w:rPr>
        <w:t>chr</w:t>
      </w:r>
      <w:proofErr w:type="spellEnd"/>
      <w:r w:rsidRPr="00977B49">
        <w:rPr>
          <w:lang w:val="en-US"/>
        </w:rPr>
        <w:t xml:space="preserve">, </w:t>
      </w:r>
      <w:r w:rsidRPr="00977B49">
        <w:rPr>
          <w:i/>
          <w:lang w:val="en-US"/>
        </w:rPr>
        <w:t>left</w:t>
      </w:r>
      <w:r w:rsidRPr="00977B49">
        <w:rPr>
          <w:lang w:val="en-US"/>
        </w:rPr>
        <w:t xml:space="preserve">, </w:t>
      </w:r>
      <w:r w:rsidRPr="00977B49">
        <w:rPr>
          <w:i/>
          <w:lang w:val="en-US"/>
        </w:rPr>
        <w:t>right</w:t>
      </w:r>
      <w:r w:rsidRPr="00977B49">
        <w:rPr>
          <w:lang w:val="en-US"/>
        </w:rPr>
        <w:t xml:space="preserve">, </w:t>
      </w:r>
      <w:r w:rsidRPr="00977B49">
        <w:rPr>
          <w:i/>
          <w:lang w:val="en-US"/>
        </w:rPr>
        <w:t>strand</w:t>
      </w:r>
      <w:r>
        <w:rPr>
          <w:lang w:val="en-US"/>
        </w:rPr>
        <w:t>.</w:t>
      </w:r>
    </w:p>
    <w:p w14:paraId="52C83CE0" w14:textId="77777777" w:rsidR="00E61978" w:rsidRPr="00977B49" w:rsidRDefault="00E61978" w:rsidP="00E61978">
      <w:pPr>
        <w:jc w:val="both"/>
        <w:rPr>
          <w:lang w:val="en-US"/>
        </w:rPr>
      </w:pPr>
    </w:p>
    <w:p w14:paraId="66D4321E" w14:textId="77777777" w:rsidR="00E61978" w:rsidRPr="00977B49" w:rsidRDefault="00E61978" w:rsidP="00E61978">
      <w:pPr>
        <w:jc w:val="both"/>
        <w:rPr>
          <w:lang w:val="en-US"/>
        </w:rPr>
      </w:pPr>
      <w:r w:rsidRPr="00977B49">
        <w:rPr>
          <w:lang w:val="en-US"/>
        </w:rPr>
        <w:t>Several observation</w:t>
      </w:r>
      <w:r>
        <w:rPr>
          <w:lang w:val="en-US"/>
        </w:rPr>
        <w:t>s</w:t>
      </w:r>
      <w:r w:rsidRPr="00977B49">
        <w:rPr>
          <w:lang w:val="en-US"/>
        </w:rPr>
        <w:t xml:space="preserve"> can be made on the effect of GROUP:</w:t>
      </w:r>
    </w:p>
    <w:p w14:paraId="75939372" w14:textId="77777777" w:rsidR="00E61978" w:rsidRDefault="00E61978" w:rsidP="00E61978">
      <w:pPr>
        <w:numPr>
          <w:ilvl w:val="0"/>
          <w:numId w:val="12"/>
        </w:numPr>
        <w:contextualSpacing/>
        <w:jc w:val="both"/>
        <w:rPr>
          <w:lang w:val="en-US"/>
        </w:rPr>
      </w:pPr>
      <w:r w:rsidRPr="00977B49">
        <w:rPr>
          <w:lang w:val="en-US"/>
        </w:rPr>
        <w:t>Should a grouping attribute be multi-valued, samples are partitioned by each subset of their distinct values (e.g., samples with a</w:t>
      </w:r>
      <w:r>
        <w:rPr>
          <w:lang w:val="en-US"/>
        </w:rPr>
        <w:t xml:space="preserve"> Disease attribute set both to ‘Cancer’ and ‘</w:t>
      </w:r>
      <w:r w:rsidRPr="00977B49">
        <w:rPr>
          <w:lang w:val="en-US"/>
        </w:rPr>
        <w:t>Diabetes’ are within a group which is distinct from the groups of the sampl</w:t>
      </w:r>
      <w:r>
        <w:rPr>
          <w:lang w:val="en-US"/>
        </w:rPr>
        <w:t>es with only one value, either ‘Cancer’ or ‘</w:t>
      </w:r>
      <w:r w:rsidRPr="00977B49">
        <w:rPr>
          <w:lang w:val="en-US"/>
        </w:rPr>
        <w:t xml:space="preserve">Diabetes’). </w:t>
      </w:r>
      <w:r w:rsidRPr="00977B49">
        <w:rPr>
          <w:lang w:val="en-US"/>
        </w:rPr>
        <w:tab/>
      </w:r>
      <w:r w:rsidRPr="00977B49">
        <w:rPr>
          <w:lang w:val="en-US"/>
        </w:rPr>
        <w:tab/>
      </w:r>
    </w:p>
    <w:p w14:paraId="398C617E" w14:textId="77777777" w:rsidR="00E61978" w:rsidRPr="007B64C1" w:rsidRDefault="00E61978" w:rsidP="00E61978">
      <w:pPr>
        <w:pStyle w:val="Paragrafoelenco"/>
        <w:numPr>
          <w:ilvl w:val="0"/>
          <w:numId w:val="12"/>
        </w:numPr>
        <w:shd w:val="clear" w:color="auto" w:fill="FFFFFF"/>
        <w:jc w:val="both"/>
        <w:rPr>
          <w:lang w:val="en-US"/>
        </w:rPr>
      </w:pPr>
      <w:r w:rsidRPr="007B64C1">
        <w:rPr>
          <w:color w:val="222222"/>
          <w:sz w:val="21"/>
          <w:szCs w:val="21"/>
          <w:lang w:val="en-GB" w:eastAsia="en-GB"/>
        </w:rPr>
        <w:t xml:space="preserve">Samples having missing values for any of the grouping metadata attributes are assigned all together to one group, identified by the special value </w:t>
      </w:r>
      <w:r w:rsidRPr="007B64C1">
        <w:rPr>
          <w:i/>
          <w:iCs/>
          <w:color w:val="222222"/>
          <w:sz w:val="21"/>
          <w:szCs w:val="21"/>
          <w:lang w:val="en-GB" w:eastAsia="en-GB"/>
        </w:rPr>
        <w:t xml:space="preserve">_group </w:t>
      </w:r>
      <w:r w:rsidRPr="00625091">
        <w:rPr>
          <w:color w:val="222222"/>
          <w:sz w:val="21"/>
          <w:szCs w:val="21"/>
          <w:lang w:val="en-GB" w:eastAsia="en-GB"/>
        </w:rPr>
        <w:t xml:space="preserve">= </w:t>
      </w:r>
      <w:r w:rsidRPr="00B75855">
        <w:rPr>
          <w:color w:val="222222"/>
          <w:sz w:val="21"/>
          <w:szCs w:val="21"/>
          <w:lang w:val="en-GB" w:eastAsia="en-GB"/>
        </w:rPr>
        <w:t>0</w:t>
      </w:r>
      <w:r w:rsidRPr="007B64C1">
        <w:rPr>
          <w:i/>
          <w:iCs/>
          <w:color w:val="222222"/>
          <w:sz w:val="21"/>
          <w:szCs w:val="21"/>
          <w:lang w:val="en-GB" w:eastAsia="en-GB"/>
        </w:rPr>
        <w:t>.</w:t>
      </w:r>
    </w:p>
    <w:p w14:paraId="5984F9F6" w14:textId="77777777" w:rsidR="00E61978" w:rsidRPr="00093038" w:rsidRDefault="00E61978" w:rsidP="00E61978">
      <w:pPr>
        <w:pStyle w:val="Paragrafoelenco"/>
        <w:numPr>
          <w:ilvl w:val="0"/>
          <w:numId w:val="12"/>
        </w:numPr>
        <w:shd w:val="clear" w:color="auto" w:fill="FFFFFF"/>
        <w:jc w:val="both"/>
        <w:rPr>
          <w:lang w:val="en-US"/>
        </w:rPr>
      </w:pPr>
      <w:r>
        <w:rPr>
          <w:color w:val="222222"/>
          <w:sz w:val="21"/>
          <w:szCs w:val="21"/>
          <w:lang w:val="en-GB" w:eastAsia="en-GB"/>
        </w:rPr>
        <w:t>It is not possible to perform GROUP based on multiple metadata attributes.</w:t>
      </w:r>
      <w:r w:rsidRPr="00093038">
        <w:rPr>
          <w:lang w:val="en-US"/>
        </w:rPr>
        <w:tab/>
      </w:r>
    </w:p>
    <w:p w14:paraId="5D762E61" w14:textId="77777777" w:rsidR="00E61978" w:rsidRPr="00977B49" w:rsidRDefault="00E61978" w:rsidP="00E61978">
      <w:pPr>
        <w:numPr>
          <w:ilvl w:val="0"/>
          <w:numId w:val="12"/>
        </w:numPr>
        <w:contextualSpacing/>
        <w:jc w:val="both"/>
        <w:rPr>
          <w:lang w:val="en-US"/>
        </w:rPr>
      </w:pPr>
      <w:r w:rsidRPr="00977B49">
        <w:rPr>
          <w:lang w:val="en-US"/>
        </w:rPr>
        <w:t xml:space="preserve">When grouping applies to regions, by default it includes as grouping attributes the region coordinates </w:t>
      </w:r>
      <w:proofErr w:type="spellStart"/>
      <w:r w:rsidRPr="00977B49">
        <w:rPr>
          <w:i/>
          <w:lang w:val="en-US"/>
        </w:rPr>
        <w:t>chr</w:t>
      </w:r>
      <w:proofErr w:type="spellEnd"/>
      <w:r w:rsidRPr="00977B49">
        <w:rPr>
          <w:lang w:val="en-US"/>
        </w:rPr>
        <w:t xml:space="preserve">, </w:t>
      </w:r>
      <w:r w:rsidRPr="00977B49">
        <w:rPr>
          <w:i/>
          <w:lang w:val="en-US"/>
        </w:rPr>
        <w:t>left</w:t>
      </w:r>
      <w:r w:rsidRPr="00977B49">
        <w:rPr>
          <w:lang w:val="en-US"/>
        </w:rPr>
        <w:t xml:space="preserve">, </w:t>
      </w:r>
      <w:r w:rsidRPr="00977B49">
        <w:rPr>
          <w:i/>
          <w:lang w:val="en-US"/>
        </w:rPr>
        <w:t>right</w:t>
      </w:r>
      <w:r w:rsidRPr="00977B49">
        <w:rPr>
          <w:lang w:val="en-US"/>
        </w:rPr>
        <w:t xml:space="preserve">, </w:t>
      </w:r>
      <w:r w:rsidRPr="00977B49">
        <w:rPr>
          <w:i/>
          <w:lang w:val="en-US"/>
        </w:rPr>
        <w:t>strand</w:t>
      </w:r>
      <w:r w:rsidRPr="00977B49">
        <w:rPr>
          <w:lang w:val="en-US"/>
        </w:rPr>
        <w:t xml:space="preserve">. This choice corresponds to the procedure of </w:t>
      </w:r>
      <w:r>
        <w:rPr>
          <w:lang w:val="en-US"/>
        </w:rPr>
        <w:t>merging</w:t>
      </w:r>
      <w:r w:rsidRPr="00977B49">
        <w:rPr>
          <w:lang w:val="en-US"/>
        </w:rPr>
        <w:t xml:space="preserve"> duplicate regions, i.e.</w:t>
      </w:r>
      <w:r>
        <w:rPr>
          <w:lang w:val="en-US"/>
        </w:rPr>
        <w:t>,</w:t>
      </w:r>
      <w:r w:rsidRPr="00977B49">
        <w:rPr>
          <w:lang w:val="en-US"/>
        </w:rPr>
        <w:t xml:space="preserve"> regions with the same coordinates </w:t>
      </w:r>
      <w:r>
        <w:rPr>
          <w:lang w:val="en-US"/>
        </w:rPr>
        <w:t xml:space="preserve">within the same sample, </w:t>
      </w:r>
      <w:r w:rsidRPr="00977B49">
        <w:rPr>
          <w:lang w:val="en-US"/>
        </w:rPr>
        <w:t xml:space="preserve">ensuring that the result is a legal GMQL sample. </w:t>
      </w:r>
    </w:p>
    <w:p w14:paraId="19DE1B2E" w14:textId="08CB1434" w:rsidR="00E61978" w:rsidRPr="000C2CBD" w:rsidRDefault="00E61978" w:rsidP="00E61978">
      <w:pPr>
        <w:jc w:val="both"/>
        <w:rPr>
          <w:u w:val="single"/>
          <w:lang w:val="en-US"/>
        </w:rPr>
      </w:pPr>
    </w:p>
    <w:p w14:paraId="60ABB0E1" w14:textId="421A3D05" w:rsidR="009721F9" w:rsidRDefault="000C196F" w:rsidP="009721F9">
      <w:pPr>
        <w:pStyle w:val="p1"/>
        <w:spacing w:after="0"/>
        <w:jc w:val="both"/>
        <w:rPr>
          <w:rFonts w:ascii="Arial" w:eastAsiaTheme="minorHAnsi" w:hAnsi="Arial" w:cs="Arial"/>
          <w:color w:val="auto"/>
          <w:sz w:val="22"/>
          <w:szCs w:val="22"/>
        </w:rPr>
      </w:pPr>
      <w:r w:rsidRPr="009721F9">
        <w:rPr>
          <w:rFonts w:ascii="Arial" w:hAnsi="Arial" w:cs="Arial"/>
          <w:sz w:val="22"/>
          <w:szCs w:val="22"/>
          <w:u w:val="single"/>
          <w:lang w:val="en-US"/>
        </w:rPr>
        <w:t>Note 1</w:t>
      </w:r>
      <w:r w:rsidRPr="009721F9">
        <w:rPr>
          <w:rFonts w:ascii="Arial" w:hAnsi="Arial" w:cs="Arial"/>
          <w:sz w:val="22"/>
          <w:szCs w:val="22"/>
          <w:lang w:val="en-US"/>
        </w:rPr>
        <w:t xml:space="preserve">: </w:t>
      </w:r>
      <w:r w:rsidR="00262ACC" w:rsidRPr="000C2CBD">
        <w:rPr>
          <w:rFonts w:ascii="Arial" w:eastAsiaTheme="minorHAnsi" w:hAnsi="Arial" w:cs="Arial"/>
          <w:color w:val="auto"/>
          <w:sz w:val="22"/>
          <w:szCs w:val="22"/>
        </w:rPr>
        <w:t xml:space="preserve">The default form of this operator has no parameter. </w:t>
      </w:r>
      <w:proofErr w:type="gramStart"/>
      <w:r w:rsidR="00262ACC" w:rsidRPr="000C2CBD">
        <w:rPr>
          <w:rFonts w:ascii="Arial" w:eastAsiaTheme="minorHAnsi" w:hAnsi="Arial" w:cs="Arial"/>
          <w:color w:val="auto"/>
          <w:sz w:val="22"/>
          <w:szCs w:val="22"/>
        </w:rPr>
        <w:t>GROUP(</w:t>
      </w:r>
      <w:proofErr w:type="gramEnd"/>
      <w:r w:rsidR="00262ACC" w:rsidRPr="000C2CBD">
        <w:rPr>
          <w:rFonts w:ascii="Arial" w:eastAsiaTheme="minorHAnsi" w:hAnsi="Arial" w:cs="Arial"/>
          <w:color w:val="auto"/>
          <w:sz w:val="22"/>
          <w:szCs w:val="22"/>
        </w:rPr>
        <w:t xml:space="preserve">) </w:t>
      </w:r>
      <w:proofErr w:type="spellStart"/>
      <w:r w:rsidR="00262ACC" w:rsidRPr="000C2CBD">
        <w:rPr>
          <w:rFonts w:ascii="Arial" w:eastAsiaTheme="minorHAnsi" w:hAnsi="Arial" w:cs="Arial"/>
          <w:i/>
          <w:iCs/>
          <w:color w:val="auto"/>
          <w:sz w:val="22"/>
          <w:szCs w:val="22"/>
        </w:rPr>
        <w:t>DS</w:t>
      </w:r>
      <w:r w:rsidR="00262ACC" w:rsidRPr="000C2CBD">
        <w:rPr>
          <w:rFonts w:ascii="Arial" w:eastAsiaTheme="minorHAnsi" w:hAnsi="Arial" w:cs="Arial"/>
          <w:i/>
          <w:iCs/>
          <w:color w:val="auto"/>
          <w:sz w:val="22"/>
          <w:szCs w:val="22"/>
          <w:vertAlign w:val="subscript"/>
        </w:rPr>
        <w:t>in</w:t>
      </w:r>
      <w:proofErr w:type="spellEnd"/>
      <w:r w:rsidR="00262ACC" w:rsidRPr="000C2CBD">
        <w:rPr>
          <w:rFonts w:ascii="Arial" w:eastAsiaTheme="minorHAnsi" w:hAnsi="Arial" w:cs="Arial"/>
          <w:color w:val="auto"/>
          <w:sz w:val="22"/>
          <w:szCs w:val="22"/>
        </w:rPr>
        <w:t xml:space="preserve"> applies the grouping only on the region</w:t>
      </w:r>
      <w:r w:rsidR="00262ACC" w:rsidRPr="00684DB7">
        <w:rPr>
          <w:rFonts w:ascii="Arial" w:eastAsiaTheme="minorHAnsi" w:hAnsi="Arial" w:cs="Arial"/>
          <w:color w:val="auto"/>
          <w:sz w:val="22"/>
          <w:szCs w:val="22"/>
        </w:rPr>
        <w:t xml:space="preserve"> attributes which represent the four genomic coordinates, i.e., </w:t>
      </w:r>
      <w:proofErr w:type="spellStart"/>
      <w:r w:rsidR="00262ACC" w:rsidRPr="00684DB7">
        <w:rPr>
          <w:rFonts w:ascii="Arial" w:eastAsiaTheme="minorHAnsi" w:hAnsi="Arial" w:cs="Arial"/>
          <w:i/>
          <w:iCs/>
          <w:color w:val="auto"/>
          <w:sz w:val="22"/>
          <w:szCs w:val="22"/>
        </w:rPr>
        <w:t>chr</w:t>
      </w:r>
      <w:proofErr w:type="spellEnd"/>
      <w:r w:rsidR="00262ACC" w:rsidRPr="00684DB7">
        <w:rPr>
          <w:rFonts w:ascii="Arial" w:eastAsiaTheme="minorHAnsi" w:hAnsi="Arial" w:cs="Arial"/>
          <w:color w:val="auto"/>
          <w:sz w:val="22"/>
          <w:szCs w:val="22"/>
        </w:rPr>
        <w:t xml:space="preserve">, </w:t>
      </w:r>
      <w:r w:rsidR="00262ACC" w:rsidRPr="009721F9">
        <w:rPr>
          <w:rFonts w:ascii="Arial" w:eastAsiaTheme="minorHAnsi" w:hAnsi="Arial" w:cs="Arial"/>
          <w:i/>
          <w:iCs/>
          <w:color w:val="auto"/>
          <w:sz w:val="22"/>
          <w:szCs w:val="22"/>
        </w:rPr>
        <w:t>start</w:t>
      </w:r>
      <w:r w:rsidR="00262ACC" w:rsidRPr="009721F9">
        <w:rPr>
          <w:rFonts w:ascii="Arial" w:eastAsiaTheme="minorHAnsi" w:hAnsi="Arial" w:cs="Arial"/>
          <w:color w:val="auto"/>
          <w:sz w:val="22"/>
          <w:szCs w:val="22"/>
        </w:rPr>
        <w:t xml:space="preserve">, </w:t>
      </w:r>
      <w:r w:rsidR="00262ACC" w:rsidRPr="009721F9">
        <w:rPr>
          <w:rFonts w:ascii="Arial" w:eastAsiaTheme="minorHAnsi" w:hAnsi="Arial" w:cs="Arial"/>
          <w:i/>
          <w:iCs/>
          <w:color w:val="auto"/>
          <w:sz w:val="22"/>
          <w:szCs w:val="22"/>
        </w:rPr>
        <w:t>stop</w:t>
      </w:r>
      <w:r w:rsidR="00262ACC" w:rsidRPr="009721F9">
        <w:rPr>
          <w:rFonts w:ascii="Arial" w:eastAsiaTheme="minorHAnsi" w:hAnsi="Arial" w:cs="Arial"/>
          <w:color w:val="auto"/>
          <w:sz w:val="22"/>
          <w:szCs w:val="22"/>
        </w:rPr>
        <w:t xml:space="preserve">, and </w:t>
      </w:r>
      <w:r w:rsidR="00262ACC" w:rsidRPr="009721F9">
        <w:rPr>
          <w:rFonts w:ascii="Arial" w:eastAsiaTheme="minorHAnsi" w:hAnsi="Arial" w:cs="Arial"/>
          <w:i/>
          <w:iCs/>
          <w:color w:val="auto"/>
          <w:sz w:val="22"/>
          <w:szCs w:val="22"/>
        </w:rPr>
        <w:t>strand</w:t>
      </w:r>
      <w:r w:rsidR="00262ACC" w:rsidRPr="009721F9">
        <w:rPr>
          <w:rFonts w:ascii="Arial" w:eastAsiaTheme="minorHAnsi" w:hAnsi="Arial" w:cs="Arial"/>
          <w:color w:val="auto"/>
          <w:sz w:val="22"/>
          <w:szCs w:val="22"/>
        </w:rPr>
        <w:t>. Inside a single sample, it collapses all regions that have equal values in these four coordinates into a single one, thus eliminating duplicate</w:t>
      </w:r>
      <w:r w:rsidR="000C2CBD" w:rsidRPr="009721F9">
        <w:rPr>
          <w:rFonts w:ascii="Arial" w:eastAsiaTheme="minorHAnsi" w:hAnsi="Arial" w:cs="Arial"/>
          <w:color w:val="auto"/>
          <w:sz w:val="22"/>
          <w:szCs w:val="22"/>
        </w:rPr>
        <w:t xml:space="preserve"> region</w:t>
      </w:r>
      <w:r w:rsidR="00262ACC" w:rsidRPr="009721F9">
        <w:rPr>
          <w:rFonts w:ascii="Arial" w:eastAsiaTheme="minorHAnsi" w:hAnsi="Arial" w:cs="Arial"/>
          <w:color w:val="auto"/>
          <w:sz w:val="22"/>
          <w:szCs w:val="22"/>
        </w:rPr>
        <w:t>s.</w:t>
      </w:r>
    </w:p>
    <w:p w14:paraId="03A3D132" w14:textId="77777777" w:rsidR="009721F9" w:rsidRDefault="009721F9" w:rsidP="009721F9">
      <w:pPr>
        <w:pStyle w:val="p1"/>
        <w:spacing w:after="0"/>
        <w:jc w:val="both"/>
        <w:rPr>
          <w:rFonts w:ascii="Arial" w:eastAsiaTheme="minorHAnsi" w:hAnsi="Arial" w:cs="Arial"/>
          <w:color w:val="auto"/>
          <w:sz w:val="22"/>
          <w:szCs w:val="22"/>
          <w:u w:val="single"/>
        </w:rPr>
      </w:pPr>
    </w:p>
    <w:p w14:paraId="71D2C476" w14:textId="5CA90163" w:rsidR="00EB4B13" w:rsidRDefault="00262ACC" w:rsidP="009721F9">
      <w:pPr>
        <w:pStyle w:val="p1"/>
        <w:spacing w:after="0"/>
        <w:jc w:val="both"/>
        <w:rPr>
          <w:rFonts w:ascii="Arial" w:eastAsiaTheme="minorHAnsi" w:hAnsi="Arial" w:cs="Arial"/>
          <w:color w:val="auto"/>
          <w:sz w:val="22"/>
          <w:szCs w:val="22"/>
        </w:rPr>
      </w:pPr>
      <w:r w:rsidRPr="000C2CBD">
        <w:rPr>
          <w:rFonts w:ascii="Arial" w:eastAsiaTheme="minorHAnsi" w:hAnsi="Arial" w:cs="Arial"/>
          <w:color w:val="auto"/>
          <w:sz w:val="22"/>
          <w:szCs w:val="22"/>
          <w:u w:val="single"/>
        </w:rPr>
        <w:t>Note 2</w:t>
      </w:r>
      <w:r w:rsidRPr="000C2CBD">
        <w:rPr>
          <w:rFonts w:ascii="Arial" w:eastAsiaTheme="minorHAnsi" w:hAnsi="Arial" w:cs="Arial"/>
          <w:color w:val="auto"/>
          <w:sz w:val="22"/>
          <w:szCs w:val="22"/>
        </w:rPr>
        <w:t xml:space="preserve">: The option </w:t>
      </w:r>
      <w:proofErr w:type="spellStart"/>
      <w:r w:rsidRPr="000C2CBD">
        <w:rPr>
          <w:rFonts w:ascii="Arial" w:eastAsiaTheme="minorHAnsi" w:hAnsi="Arial" w:cs="Arial"/>
          <w:i/>
          <w:color w:val="auto"/>
          <w:sz w:val="22"/>
          <w:szCs w:val="22"/>
        </w:rPr>
        <w:t>region_keys</w:t>
      </w:r>
      <w:proofErr w:type="spellEnd"/>
      <w:r w:rsidRPr="000C2CBD">
        <w:rPr>
          <w:rFonts w:ascii="Arial" w:eastAsiaTheme="minorHAnsi" w:hAnsi="Arial" w:cs="Arial"/>
          <w:color w:val="auto"/>
          <w:sz w:val="22"/>
          <w:szCs w:val="22"/>
        </w:rPr>
        <w:t xml:space="preserve"> </w:t>
      </w:r>
      <w:proofErr w:type="gramStart"/>
      <w:r w:rsidRPr="000C2CBD">
        <w:rPr>
          <w:rFonts w:ascii="Arial" w:eastAsiaTheme="minorHAnsi" w:hAnsi="Arial" w:cs="Arial"/>
          <w:color w:val="auto"/>
          <w:sz w:val="22"/>
          <w:szCs w:val="22"/>
        </w:rPr>
        <w:t>accepts</w:t>
      </w:r>
      <w:proofErr w:type="gramEnd"/>
      <w:r w:rsidRPr="000C2CBD">
        <w:rPr>
          <w:rFonts w:ascii="Arial" w:eastAsiaTheme="minorHAnsi" w:hAnsi="Arial" w:cs="Arial"/>
          <w:color w:val="auto"/>
          <w:sz w:val="22"/>
          <w:szCs w:val="22"/>
        </w:rPr>
        <w:t xml:space="preserve"> as parameters only region attributes that are not region coordinates. When used, it always implicitly </w:t>
      </w:r>
      <w:r w:rsidR="00684DB7">
        <w:rPr>
          <w:rFonts w:ascii="Arial" w:eastAsiaTheme="minorHAnsi" w:hAnsi="Arial" w:cs="Arial"/>
          <w:color w:val="auto"/>
          <w:sz w:val="22"/>
          <w:szCs w:val="22"/>
        </w:rPr>
        <w:t>considers</w:t>
      </w:r>
      <w:r w:rsidRPr="000C2CBD">
        <w:rPr>
          <w:rFonts w:ascii="Arial" w:eastAsiaTheme="minorHAnsi" w:hAnsi="Arial" w:cs="Arial"/>
          <w:color w:val="auto"/>
          <w:sz w:val="22"/>
          <w:szCs w:val="22"/>
        </w:rPr>
        <w:t xml:space="preserve">, preceding the list of specified attributes, the 4 </w:t>
      </w:r>
      <w:r w:rsidR="00684DB7">
        <w:rPr>
          <w:rFonts w:ascii="Arial" w:eastAsiaTheme="minorHAnsi" w:hAnsi="Arial" w:cs="Arial"/>
          <w:color w:val="auto"/>
          <w:sz w:val="22"/>
          <w:szCs w:val="22"/>
        </w:rPr>
        <w:t xml:space="preserve">region </w:t>
      </w:r>
      <w:r w:rsidRPr="000C2CBD">
        <w:rPr>
          <w:rFonts w:ascii="Arial" w:eastAsiaTheme="minorHAnsi" w:hAnsi="Arial" w:cs="Arial"/>
          <w:color w:val="auto"/>
          <w:sz w:val="22"/>
          <w:szCs w:val="22"/>
        </w:rPr>
        <w:t>coordinates.</w:t>
      </w:r>
      <w:r w:rsidRPr="00684DB7">
        <w:rPr>
          <w:rFonts w:ascii="Arial" w:eastAsiaTheme="minorHAnsi" w:hAnsi="Arial" w:cs="Arial"/>
          <w:color w:val="auto"/>
          <w:sz w:val="22"/>
          <w:szCs w:val="22"/>
        </w:rPr>
        <w:t xml:space="preserve"> This means that a grouping is always performed on these coordinates before grouping on additional region attributes.</w:t>
      </w:r>
    </w:p>
    <w:p w14:paraId="49A12D34" w14:textId="77777777" w:rsidR="009721F9" w:rsidRPr="000C2CBD" w:rsidRDefault="009721F9" w:rsidP="009721F9">
      <w:pPr>
        <w:pStyle w:val="p1"/>
        <w:spacing w:after="0"/>
        <w:jc w:val="both"/>
        <w:rPr>
          <w:rFonts w:ascii="Arial" w:hAnsi="Arial" w:cs="Arial"/>
          <w:sz w:val="22"/>
          <w:szCs w:val="22"/>
          <w:u w:val="single"/>
          <w:lang w:val="en-US"/>
        </w:rPr>
      </w:pPr>
    </w:p>
    <w:p w14:paraId="78C56250" w14:textId="3E48A9D0" w:rsidR="00E61978" w:rsidRPr="00FC53F1" w:rsidRDefault="00E61978" w:rsidP="00E61978">
      <w:pPr>
        <w:jc w:val="both"/>
        <w:rPr>
          <w:lang w:val="en-US"/>
        </w:rPr>
      </w:pPr>
      <w:r w:rsidRPr="009721F9">
        <w:rPr>
          <w:u w:val="single"/>
          <w:lang w:val="en-US"/>
        </w:rPr>
        <w:t>Note</w:t>
      </w:r>
      <w:r w:rsidR="000C196F" w:rsidRPr="009721F9">
        <w:rPr>
          <w:u w:val="single"/>
          <w:lang w:val="en-US"/>
        </w:rPr>
        <w:t xml:space="preserve"> 3</w:t>
      </w:r>
      <w:r w:rsidRPr="00FC53F1">
        <w:rPr>
          <w:lang w:val="en-US"/>
        </w:rPr>
        <w:t xml:space="preserve">: As mentioned in the </w:t>
      </w:r>
      <w:r w:rsidRPr="00FC53F1">
        <w:rPr>
          <w:i/>
          <w:lang w:val="en-US"/>
        </w:rPr>
        <w:t>Foreword</w:t>
      </w:r>
      <w:r w:rsidRPr="00FC53F1">
        <w:rPr>
          <w:lang w:val="en-US"/>
        </w:rPr>
        <w:t xml:space="preserve"> section, for the grouping metadata attributes in the</w:t>
      </w:r>
      <w:r w:rsidRPr="00FC53F1">
        <w:rPr>
          <w:i/>
          <w:lang w:val="en-US"/>
        </w:rPr>
        <w:t xml:space="preserve"> </w:t>
      </w:r>
      <w:r w:rsidRPr="00FC53F1">
        <w:rPr>
          <w:lang w:val="en-US"/>
        </w:rPr>
        <w:t xml:space="preserve">option (which is one of the possible </w:t>
      </w:r>
      <w:proofErr w:type="spellStart"/>
      <w:r w:rsidRPr="00FC53F1">
        <w:rPr>
          <w:i/>
          <w:lang w:val="en-US"/>
        </w:rPr>
        <w:t>metajoin</w:t>
      </w:r>
      <w:proofErr w:type="spellEnd"/>
      <w:r w:rsidRPr="00FC53F1">
        <w:rPr>
          <w:lang w:val="en-US"/>
        </w:rPr>
        <w:t xml:space="preserve"> options of GMQL) different alternatives are available</w:t>
      </w:r>
      <w:r>
        <w:rPr>
          <w:lang w:val="en-US"/>
        </w:rPr>
        <w:t xml:space="preserve"> with respect to dot-separated prefixes in case present for metadata attribute names</w:t>
      </w:r>
      <w:r w:rsidRPr="00FC53F1">
        <w:rPr>
          <w:lang w:val="en-US"/>
        </w:rPr>
        <w:t>:</w:t>
      </w:r>
    </w:p>
    <w:p w14:paraId="47599684" w14:textId="77777777" w:rsidR="00E61978" w:rsidRPr="00FC53F1" w:rsidRDefault="00E61978" w:rsidP="00E61978">
      <w:pPr>
        <w:pStyle w:val="Paragrafoelenco"/>
        <w:numPr>
          <w:ilvl w:val="0"/>
          <w:numId w:val="40"/>
        </w:numPr>
        <w:shd w:val="clear" w:color="auto" w:fill="FFFFFF"/>
        <w:jc w:val="both"/>
        <w:rPr>
          <w:color w:val="222222"/>
          <w:lang w:val="en-GB" w:eastAsia="en-GB"/>
        </w:rPr>
      </w:pPr>
      <w:proofErr w:type="spellStart"/>
      <w:r w:rsidRPr="00FC53F1">
        <w:rPr>
          <w:rFonts w:eastAsia="Times New Roman"/>
          <w:shd w:val="clear" w:color="auto" w:fill="FFFFFF"/>
          <w:lang w:val="en-GB" w:eastAsia="en-GB"/>
        </w:rPr>
        <w:t>metadata_attribute_name</w:t>
      </w:r>
      <w:proofErr w:type="spellEnd"/>
      <w:r w:rsidRPr="00FC53F1">
        <w:rPr>
          <w:color w:val="222222"/>
          <w:lang w:val="en-US" w:eastAsia="en-GB"/>
        </w:rPr>
        <w:t>;</w:t>
      </w:r>
    </w:p>
    <w:p w14:paraId="52F01EBE" w14:textId="77777777" w:rsidR="00E61978" w:rsidRPr="00FC53F1" w:rsidRDefault="00E61978" w:rsidP="00E61978">
      <w:pPr>
        <w:pStyle w:val="Paragrafoelenco"/>
        <w:numPr>
          <w:ilvl w:val="0"/>
          <w:numId w:val="40"/>
        </w:numPr>
        <w:shd w:val="clear" w:color="auto" w:fill="FFFFFF"/>
        <w:jc w:val="both"/>
        <w:rPr>
          <w:color w:val="222222"/>
          <w:lang w:val="en-GB" w:eastAsia="en-GB"/>
        </w:rPr>
      </w:pPr>
      <w:proofErr w:type="gramStart"/>
      <w:r w:rsidRPr="00FC53F1">
        <w:rPr>
          <w:bCs/>
          <w:color w:val="222222"/>
          <w:lang w:val="en-US" w:eastAsia="en-GB"/>
        </w:rPr>
        <w:t>EXACT</w:t>
      </w:r>
      <w:r w:rsidRPr="00FC53F1">
        <w:rPr>
          <w:rFonts w:eastAsia="Times New Roman"/>
          <w:shd w:val="clear" w:color="auto" w:fill="FFFFFF"/>
          <w:lang w:val="en-GB" w:eastAsia="en-GB"/>
        </w:rPr>
        <w:t>(</w:t>
      </w:r>
      <w:proofErr w:type="spellStart"/>
      <w:proofErr w:type="gramEnd"/>
      <w:r w:rsidRPr="00FC53F1">
        <w:rPr>
          <w:rFonts w:eastAsia="Times New Roman"/>
          <w:shd w:val="clear" w:color="auto" w:fill="FFFFFF"/>
          <w:lang w:val="en-GB" w:eastAsia="en-GB"/>
        </w:rPr>
        <w:t>metadata_attribute_name</w:t>
      </w:r>
      <w:proofErr w:type="spellEnd"/>
      <w:r w:rsidRPr="00FC53F1">
        <w:rPr>
          <w:rFonts w:eastAsia="Times New Roman"/>
          <w:shd w:val="clear" w:color="auto" w:fill="FFFFFF"/>
          <w:lang w:val="en-GB" w:eastAsia="en-GB"/>
        </w:rPr>
        <w:t>)</w:t>
      </w:r>
    </w:p>
    <w:p w14:paraId="60D8423A" w14:textId="77777777" w:rsidR="00E61978" w:rsidRPr="00FC53F1" w:rsidRDefault="00E61978" w:rsidP="00E61978">
      <w:pPr>
        <w:pStyle w:val="Paragrafoelenco"/>
        <w:numPr>
          <w:ilvl w:val="0"/>
          <w:numId w:val="40"/>
        </w:numPr>
        <w:shd w:val="clear" w:color="auto" w:fill="FFFFFF"/>
        <w:jc w:val="both"/>
        <w:rPr>
          <w:color w:val="222222"/>
          <w:lang w:val="en-GB" w:eastAsia="en-GB"/>
        </w:rPr>
      </w:pPr>
      <w:proofErr w:type="gramStart"/>
      <w:r w:rsidRPr="00FC53F1">
        <w:rPr>
          <w:bCs/>
          <w:color w:val="222222"/>
          <w:lang w:val="en-US" w:eastAsia="en-GB"/>
        </w:rPr>
        <w:t>FULL</w:t>
      </w:r>
      <w:r w:rsidRPr="00FC53F1">
        <w:rPr>
          <w:rFonts w:eastAsia="Times New Roman"/>
          <w:shd w:val="clear" w:color="auto" w:fill="FFFFFF"/>
          <w:lang w:val="en-GB" w:eastAsia="en-GB"/>
        </w:rPr>
        <w:t>(</w:t>
      </w:r>
      <w:proofErr w:type="spellStart"/>
      <w:proofErr w:type="gramEnd"/>
      <w:r w:rsidRPr="00FC53F1">
        <w:rPr>
          <w:rFonts w:eastAsia="Times New Roman"/>
          <w:shd w:val="clear" w:color="auto" w:fill="FFFFFF"/>
          <w:lang w:val="en-GB" w:eastAsia="en-GB"/>
        </w:rPr>
        <w:t>metadata_attribute_name</w:t>
      </w:r>
      <w:proofErr w:type="spellEnd"/>
      <w:r w:rsidRPr="00FC53F1">
        <w:rPr>
          <w:rFonts w:eastAsia="Times New Roman"/>
          <w:shd w:val="clear" w:color="auto" w:fill="FFFFFF"/>
          <w:lang w:val="en-GB" w:eastAsia="en-GB"/>
        </w:rPr>
        <w:t>)</w:t>
      </w:r>
      <w:r w:rsidRPr="00FC53F1">
        <w:rPr>
          <w:color w:val="222222"/>
          <w:lang w:val="en-US" w:eastAsia="en-GB"/>
        </w:rPr>
        <w:t>. </w:t>
      </w:r>
    </w:p>
    <w:p w14:paraId="637197CA" w14:textId="77777777" w:rsidR="00E61978" w:rsidRPr="006F0924" w:rsidRDefault="00E61978" w:rsidP="00E61978">
      <w:pPr>
        <w:rPr>
          <w:rFonts w:eastAsia="Times New Roman"/>
          <w:shd w:val="clear" w:color="auto" w:fill="FFFFFF"/>
          <w:lang w:val="en-GB" w:eastAsia="en-GB"/>
        </w:rPr>
      </w:pPr>
      <w:r w:rsidRPr="00FC53F1">
        <w:rPr>
          <w:rFonts w:eastAsia="Times New Roman"/>
          <w:shd w:val="clear" w:color="auto" w:fill="FFFFFF"/>
          <w:lang w:val="en-GB" w:eastAsia="en-GB"/>
        </w:rPr>
        <w:t xml:space="preserve">Please refer to the </w:t>
      </w:r>
      <w:hyperlink w:anchor="_Foreword:_Syntactic_conventions" w:history="1">
        <w:r w:rsidRPr="00FC53F1">
          <w:rPr>
            <w:rStyle w:val="Collegamentoipertestuale"/>
            <w:lang w:val="en-US"/>
          </w:rPr>
          <w:t>Foreword</w:t>
        </w:r>
      </w:hyperlink>
      <w:r w:rsidRPr="00FC53F1">
        <w:rPr>
          <w:lang w:val="en-US"/>
        </w:rPr>
        <w:t xml:space="preserve"> section</w:t>
      </w:r>
      <w:r w:rsidRPr="00FC53F1">
        <w:rPr>
          <w:rFonts w:eastAsia="Times New Roman"/>
          <w:shd w:val="clear" w:color="auto" w:fill="FFFFFF"/>
          <w:lang w:val="en-GB" w:eastAsia="en-GB"/>
        </w:rPr>
        <w:t xml:space="preserve"> of this document for further details.</w:t>
      </w:r>
    </w:p>
    <w:p w14:paraId="17D90FBB" w14:textId="77777777" w:rsidR="00E61978" w:rsidRPr="001D2549" w:rsidRDefault="00E61978" w:rsidP="00E61978">
      <w:pPr>
        <w:jc w:val="both"/>
        <w:rPr>
          <w:lang w:val="en-GB"/>
        </w:rPr>
      </w:pPr>
    </w:p>
    <w:p w14:paraId="7D3D2942" w14:textId="77777777" w:rsidR="00E61978" w:rsidRPr="00977B49" w:rsidRDefault="00E61978" w:rsidP="00E61978">
      <w:pPr>
        <w:jc w:val="both"/>
        <w:rPr>
          <w:lang w:val="en-US"/>
        </w:rPr>
      </w:pPr>
      <w:r w:rsidRPr="00977B49">
        <w:rPr>
          <w:u w:val="single"/>
          <w:lang w:val="en-US"/>
        </w:rPr>
        <w:t>Example 1</w:t>
      </w:r>
      <w:r w:rsidRPr="00977B49">
        <w:rPr>
          <w:lang w:val="en-US"/>
        </w:rPr>
        <w:t xml:space="preserve">: </w:t>
      </w:r>
    </w:p>
    <w:p w14:paraId="2E64CF40" w14:textId="77777777" w:rsidR="00E61978" w:rsidRPr="00977B49" w:rsidRDefault="00E61978" w:rsidP="00E61978">
      <w:pPr>
        <w:jc w:val="both"/>
        <w:rPr>
          <w:lang w:val="en-US"/>
        </w:rPr>
      </w:pPr>
      <w:r>
        <w:rPr>
          <w:lang w:val="en-US"/>
        </w:rPr>
        <w:t xml:space="preserve">GROUPS_T = </w:t>
      </w:r>
      <w:proofErr w:type="gramStart"/>
      <w:r>
        <w:rPr>
          <w:lang w:val="en-US"/>
        </w:rPr>
        <w:t>GROUP(</w:t>
      </w:r>
      <w:proofErr w:type="spellStart"/>
      <w:proofErr w:type="gramEnd"/>
      <w:r>
        <w:rPr>
          <w:lang w:val="en-US"/>
        </w:rPr>
        <w:t>t</w:t>
      </w:r>
      <w:r w:rsidRPr="00977B49">
        <w:rPr>
          <w:lang w:val="en-US"/>
        </w:rPr>
        <w:t>umor_type</w:t>
      </w:r>
      <w:proofErr w:type="spellEnd"/>
      <w:r w:rsidRPr="00977B49">
        <w:rPr>
          <w:lang w:val="en-US"/>
        </w:rPr>
        <w:t xml:space="preserve">; </w:t>
      </w:r>
      <w:proofErr w:type="spellStart"/>
      <w:r>
        <w:rPr>
          <w:lang w:val="en-US"/>
        </w:rPr>
        <w:t>meta</w:t>
      </w:r>
      <w:r w:rsidRPr="00977B49">
        <w:rPr>
          <w:lang w:val="en-US"/>
        </w:rPr>
        <w:t>_aggregate</w:t>
      </w:r>
      <w:r>
        <w:rPr>
          <w:lang w:val="en-US"/>
        </w:rPr>
        <w:t>s</w:t>
      </w:r>
      <w:proofErr w:type="spellEnd"/>
      <w:r w:rsidRPr="00977B49">
        <w:rPr>
          <w:lang w:val="en-US"/>
        </w:rPr>
        <w:t xml:space="preserve">: </w:t>
      </w:r>
      <w:proofErr w:type="spellStart"/>
      <w:r>
        <w:rPr>
          <w:lang w:val="en-US"/>
        </w:rPr>
        <w:t>MaxSize</w:t>
      </w:r>
      <w:proofErr w:type="spellEnd"/>
      <w:r>
        <w:rPr>
          <w:lang w:val="en-US"/>
        </w:rPr>
        <w:t xml:space="preserve"> AS MAX(size</w:t>
      </w:r>
      <w:r w:rsidRPr="00977B49">
        <w:rPr>
          <w:lang w:val="en-US"/>
        </w:rPr>
        <w:t>)) EXP;</w:t>
      </w:r>
    </w:p>
    <w:p w14:paraId="6C6F90E8" w14:textId="77777777" w:rsidR="00E61978" w:rsidRPr="00977B49" w:rsidRDefault="00E61978" w:rsidP="00E61978">
      <w:pPr>
        <w:spacing w:line="288" w:lineRule="auto"/>
        <w:jc w:val="both"/>
        <w:rPr>
          <w:lang w:val="en-US"/>
        </w:rPr>
      </w:pPr>
    </w:p>
    <w:p w14:paraId="0F16F923" w14:textId="77777777" w:rsidR="00E61978" w:rsidRPr="0033531A" w:rsidRDefault="00E61978" w:rsidP="00E61978">
      <w:pPr>
        <w:spacing w:line="288" w:lineRule="auto"/>
        <w:jc w:val="both"/>
        <w:rPr>
          <w:lang w:val="en-US"/>
        </w:rPr>
      </w:pPr>
      <w:r w:rsidRPr="00977B49">
        <w:rPr>
          <w:lang w:val="en-US"/>
        </w:rPr>
        <w:t xml:space="preserve">This GMQL statement groups samples </w:t>
      </w:r>
      <w:r>
        <w:rPr>
          <w:lang w:val="en-US"/>
        </w:rPr>
        <w:t xml:space="preserve">of the input EXP dataset </w:t>
      </w:r>
      <w:r w:rsidRPr="00977B49">
        <w:rPr>
          <w:lang w:val="en-US"/>
        </w:rPr>
        <w:t>according to the</w:t>
      </w:r>
      <w:r>
        <w:rPr>
          <w:lang w:val="en-US"/>
        </w:rPr>
        <w:t>ir</w:t>
      </w:r>
      <w:r w:rsidRPr="00977B49">
        <w:rPr>
          <w:lang w:val="en-US"/>
        </w:rPr>
        <w:t xml:space="preserve"> value of </w:t>
      </w:r>
      <w:r>
        <w:rPr>
          <w:lang w:val="en-US"/>
        </w:rPr>
        <w:t xml:space="preserve">the metadata attribute </w:t>
      </w:r>
      <w:proofErr w:type="spellStart"/>
      <w:r>
        <w:rPr>
          <w:i/>
          <w:lang w:val="en-US"/>
        </w:rPr>
        <w:t>t</w:t>
      </w:r>
      <w:r w:rsidRPr="00977B49">
        <w:rPr>
          <w:i/>
          <w:lang w:val="en-US"/>
        </w:rPr>
        <w:t>umor_type</w:t>
      </w:r>
      <w:proofErr w:type="spellEnd"/>
      <w:r w:rsidRPr="00977B49">
        <w:rPr>
          <w:lang w:val="en-US"/>
        </w:rPr>
        <w:t xml:space="preserve"> and computes the </w:t>
      </w:r>
      <w:r>
        <w:rPr>
          <w:lang w:val="en-US"/>
        </w:rPr>
        <w:t xml:space="preserve">maximum value that the metadata attribute </w:t>
      </w:r>
      <w:r>
        <w:rPr>
          <w:i/>
          <w:lang w:val="en-US"/>
        </w:rPr>
        <w:t>size</w:t>
      </w:r>
      <w:r w:rsidRPr="00977B49">
        <w:rPr>
          <w:i/>
          <w:lang w:val="en-US"/>
        </w:rPr>
        <w:t xml:space="preserve"> </w:t>
      </w:r>
      <w:r w:rsidRPr="00A91EDF">
        <w:rPr>
          <w:lang w:val="en-US"/>
        </w:rPr>
        <w:t>takes in</w:t>
      </w:r>
      <w:r>
        <w:rPr>
          <w:lang w:val="en-US"/>
        </w:rPr>
        <w:t>side the</w:t>
      </w:r>
      <w:r>
        <w:rPr>
          <w:i/>
          <w:lang w:val="en-US"/>
        </w:rPr>
        <w:t xml:space="preserve"> </w:t>
      </w:r>
      <w:r>
        <w:rPr>
          <w:lang w:val="en-US"/>
        </w:rPr>
        <w:t xml:space="preserve">samples belonging to </w:t>
      </w:r>
      <w:r w:rsidRPr="00977B49">
        <w:rPr>
          <w:lang w:val="en-US"/>
        </w:rPr>
        <w:t xml:space="preserve">each group. </w:t>
      </w:r>
      <w:r>
        <w:rPr>
          <w:lang w:val="en-US"/>
        </w:rPr>
        <w:t xml:space="preserve">The samples in the output GROUPS_T dataset have a new </w:t>
      </w:r>
      <w:r w:rsidRPr="003F2222">
        <w:rPr>
          <w:i/>
          <w:lang w:val="en-US"/>
        </w:rPr>
        <w:t>_</w:t>
      </w:r>
      <w:r w:rsidRPr="003F2222">
        <w:rPr>
          <w:i/>
          <w:iCs/>
          <w:lang w:val="en-US"/>
        </w:rPr>
        <w:t>group</w:t>
      </w:r>
      <w:r w:rsidRPr="0033531A">
        <w:rPr>
          <w:iCs/>
          <w:lang w:val="en-US"/>
        </w:rPr>
        <w:t xml:space="preserve"> metadata attribute which indicates which group they belong to, based on the grouping on the metadata</w:t>
      </w:r>
      <w:r w:rsidRPr="00A91EDF">
        <w:rPr>
          <w:iCs/>
          <w:lang w:val="en-US"/>
        </w:rPr>
        <w:t xml:space="preserve"> </w:t>
      </w:r>
      <w:r w:rsidRPr="0033531A">
        <w:rPr>
          <w:lang w:val="en-US"/>
        </w:rPr>
        <w:t>attribute</w:t>
      </w:r>
      <w:r>
        <w:rPr>
          <w:lang w:val="en-US"/>
        </w:rPr>
        <w:t xml:space="preserve"> </w:t>
      </w:r>
      <w:proofErr w:type="spellStart"/>
      <w:r>
        <w:rPr>
          <w:i/>
          <w:lang w:val="en-US"/>
        </w:rPr>
        <w:t>tumor_type</w:t>
      </w:r>
      <w:proofErr w:type="spellEnd"/>
      <w:r>
        <w:rPr>
          <w:lang w:val="en-US"/>
        </w:rPr>
        <w:t xml:space="preserve">. In addition, they present the new metadata aggregate attribute </w:t>
      </w:r>
      <w:proofErr w:type="spellStart"/>
      <w:r w:rsidRPr="00A91EDF">
        <w:rPr>
          <w:i/>
          <w:lang w:val="en-US"/>
        </w:rPr>
        <w:t>M</w:t>
      </w:r>
      <w:r>
        <w:rPr>
          <w:i/>
          <w:lang w:val="en-US"/>
        </w:rPr>
        <w:t>axSize</w:t>
      </w:r>
      <w:proofErr w:type="spellEnd"/>
      <w:r>
        <w:rPr>
          <w:lang w:val="en-US"/>
        </w:rPr>
        <w:t xml:space="preserve">. Note that the samples without metadata attribute </w:t>
      </w:r>
      <w:proofErr w:type="spellStart"/>
      <w:r>
        <w:rPr>
          <w:i/>
          <w:lang w:val="en-US"/>
        </w:rPr>
        <w:t>tumor_type</w:t>
      </w:r>
      <w:proofErr w:type="spellEnd"/>
      <w:r>
        <w:rPr>
          <w:lang w:val="en-US"/>
        </w:rPr>
        <w:t xml:space="preserve"> are assigned to a single group with </w:t>
      </w:r>
      <w:r w:rsidRPr="003F2222">
        <w:rPr>
          <w:i/>
          <w:lang w:val="en-US"/>
        </w:rPr>
        <w:t>_</w:t>
      </w:r>
      <w:r w:rsidRPr="003F2222">
        <w:rPr>
          <w:i/>
          <w:iCs/>
          <w:lang w:val="en-US"/>
        </w:rPr>
        <w:t>group</w:t>
      </w:r>
      <w:r w:rsidRPr="0033531A">
        <w:rPr>
          <w:iCs/>
          <w:lang w:val="en-US"/>
        </w:rPr>
        <w:t xml:space="preserve"> </w:t>
      </w:r>
      <w:r>
        <w:rPr>
          <w:lang w:val="en-US"/>
        </w:rPr>
        <w:t>value equal 0.</w:t>
      </w:r>
    </w:p>
    <w:p w14:paraId="7F607A12" w14:textId="77777777" w:rsidR="00E61978" w:rsidRPr="00977B49" w:rsidRDefault="00E61978" w:rsidP="00E61978">
      <w:pPr>
        <w:spacing w:line="288" w:lineRule="auto"/>
        <w:jc w:val="both"/>
        <w:rPr>
          <w:lang w:val="en-US"/>
        </w:rPr>
      </w:pPr>
    </w:p>
    <w:p w14:paraId="3337F3E2" w14:textId="77777777" w:rsidR="00E61978" w:rsidRDefault="00E61978" w:rsidP="00E61978">
      <w:pPr>
        <w:spacing w:line="288" w:lineRule="auto"/>
        <w:jc w:val="both"/>
        <w:rPr>
          <w:noProof/>
          <w:lang w:val="en-GB" w:eastAsia="en-GB"/>
        </w:rPr>
      </w:pPr>
      <w:r w:rsidRPr="00307860">
        <w:rPr>
          <w:lang w:val="en-GB"/>
        </w:rPr>
        <w:lastRenderedPageBreak/>
        <w:t>GROUPS</w:t>
      </w:r>
      <w:r>
        <w:rPr>
          <w:lang w:val="en-GB"/>
        </w:rPr>
        <w:t>_T</w:t>
      </w:r>
      <w:r w:rsidRPr="00307860">
        <w:rPr>
          <w:lang w:val="en-GB"/>
        </w:rPr>
        <w:t>:</w:t>
      </w:r>
      <w:r w:rsidRPr="00BB67D1">
        <w:rPr>
          <w:noProof/>
          <w:lang w:val="en-GB" w:eastAsia="en-GB"/>
        </w:rPr>
        <w:t xml:space="preserve"> </w:t>
      </w:r>
      <w:r w:rsidRPr="0078220F">
        <w:rPr>
          <w:noProof/>
          <w:lang w:val="en-US" w:eastAsia="en-US"/>
        </w:rPr>
        <w:drawing>
          <wp:inline distT="0" distB="0" distL="0" distR="0" wp14:anchorId="4EA547B5" wp14:editId="35BCBA2E">
            <wp:extent cx="5733415" cy="3159760"/>
            <wp:effectExtent l="0" t="0" r="698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3415" cy="3159760"/>
                    </a:xfrm>
                    <a:prstGeom prst="rect">
                      <a:avLst/>
                    </a:prstGeom>
                  </pic:spPr>
                </pic:pic>
              </a:graphicData>
            </a:graphic>
          </wp:inline>
        </w:drawing>
      </w:r>
    </w:p>
    <w:p w14:paraId="0493FBF3" w14:textId="77777777" w:rsidR="00E61978" w:rsidRDefault="00E61978" w:rsidP="00E61978">
      <w:pPr>
        <w:spacing w:line="288" w:lineRule="auto"/>
        <w:jc w:val="both"/>
        <w:rPr>
          <w:noProof/>
          <w:lang w:val="en-GB" w:eastAsia="en-GB"/>
        </w:rPr>
      </w:pPr>
    </w:p>
    <w:p w14:paraId="3C353A65" w14:textId="77777777" w:rsidR="00E61978" w:rsidRPr="00977B49" w:rsidRDefault="00E61978" w:rsidP="00E61978">
      <w:pPr>
        <w:jc w:val="both"/>
        <w:rPr>
          <w:lang w:val="en-US"/>
        </w:rPr>
      </w:pPr>
      <w:r w:rsidRPr="00977B49">
        <w:rPr>
          <w:u w:val="single"/>
          <w:lang w:val="en-US"/>
        </w:rPr>
        <w:t xml:space="preserve">Example </w:t>
      </w:r>
      <w:r>
        <w:rPr>
          <w:u w:val="single"/>
          <w:lang w:val="en-US"/>
        </w:rPr>
        <w:t>2</w:t>
      </w:r>
      <w:r w:rsidRPr="00977B49">
        <w:rPr>
          <w:lang w:val="en-US"/>
        </w:rPr>
        <w:t xml:space="preserve">: </w:t>
      </w:r>
    </w:p>
    <w:p w14:paraId="610E1978" w14:textId="77777777" w:rsidR="00E61978" w:rsidRPr="00977B49" w:rsidRDefault="00E61978" w:rsidP="00E61978">
      <w:pPr>
        <w:jc w:val="both"/>
        <w:rPr>
          <w:lang w:val="en-US"/>
        </w:rPr>
      </w:pPr>
      <w:r>
        <w:rPr>
          <w:lang w:val="en-US"/>
        </w:rPr>
        <w:t xml:space="preserve">GROUPS_C = </w:t>
      </w:r>
      <w:proofErr w:type="gramStart"/>
      <w:r>
        <w:rPr>
          <w:lang w:val="en-US"/>
        </w:rPr>
        <w:t>GROUP(</w:t>
      </w:r>
      <w:proofErr w:type="gramEnd"/>
      <w:r>
        <w:rPr>
          <w:lang w:val="en-US"/>
        </w:rPr>
        <w:t xml:space="preserve">cell; </w:t>
      </w:r>
      <w:proofErr w:type="spellStart"/>
      <w:r>
        <w:rPr>
          <w:lang w:val="en-US"/>
        </w:rPr>
        <w:t>meta_aggregates</w:t>
      </w:r>
      <w:proofErr w:type="spellEnd"/>
      <w:r>
        <w:rPr>
          <w:lang w:val="en-US"/>
        </w:rPr>
        <w:t xml:space="preserve">: </w:t>
      </w:r>
      <w:proofErr w:type="spellStart"/>
      <w:r>
        <w:rPr>
          <w:lang w:val="en-US"/>
        </w:rPr>
        <w:t>n_samp</w:t>
      </w:r>
      <w:proofErr w:type="spellEnd"/>
      <w:r>
        <w:rPr>
          <w:lang w:val="en-US"/>
        </w:rPr>
        <w:t xml:space="preserve"> AS COUNTSAMP()</w:t>
      </w:r>
      <w:r w:rsidRPr="00977B49">
        <w:rPr>
          <w:lang w:val="en-US"/>
        </w:rPr>
        <w:t xml:space="preserve">) </w:t>
      </w:r>
      <w:r>
        <w:rPr>
          <w:lang w:val="en-US"/>
        </w:rPr>
        <w:t>EXP</w:t>
      </w:r>
      <w:r w:rsidRPr="00977B49">
        <w:rPr>
          <w:lang w:val="en-US"/>
        </w:rPr>
        <w:t>;</w:t>
      </w:r>
    </w:p>
    <w:p w14:paraId="74F3F632" w14:textId="77777777" w:rsidR="00E61978" w:rsidRDefault="00E61978" w:rsidP="00E61978">
      <w:pPr>
        <w:spacing w:line="288" w:lineRule="auto"/>
        <w:jc w:val="both"/>
        <w:rPr>
          <w:lang w:val="en-US"/>
        </w:rPr>
      </w:pPr>
    </w:p>
    <w:p w14:paraId="4E38C1B1" w14:textId="77777777" w:rsidR="00E61978" w:rsidRDefault="00E61978" w:rsidP="00E61978">
      <w:pPr>
        <w:spacing w:line="288" w:lineRule="auto"/>
        <w:jc w:val="both"/>
        <w:rPr>
          <w:lang w:val="en-US"/>
        </w:rPr>
      </w:pPr>
      <w:r>
        <w:rPr>
          <w:lang w:val="en-US"/>
        </w:rPr>
        <w:t xml:space="preserve">This </w:t>
      </w:r>
      <w:r w:rsidRPr="00977B49">
        <w:rPr>
          <w:lang w:val="en-US"/>
        </w:rPr>
        <w:t xml:space="preserve">GMQL </w:t>
      </w:r>
      <w:r>
        <w:rPr>
          <w:lang w:val="en-US"/>
        </w:rPr>
        <w:t>statement takes as input dataset the same input dataset as the previous example. Yet, it calculates new _</w:t>
      </w:r>
      <w:r w:rsidRPr="00657C79">
        <w:rPr>
          <w:i/>
          <w:iCs/>
          <w:lang w:val="en-US"/>
        </w:rPr>
        <w:t xml:space="preserve">group </w:t>
      </w:r>
      <w:r w:rsidRPr="00465E9D">
        <w:rPr>
          <w:iCs/>
          <w:lang w:val="en-US"/>
        </w:rPr>
        <w:t>values based on the grouping attribute</w:t>
      </w:r>
      <w:r w:rsidRPr="00657C79">
        <w:rPr>
          <w:i/>
          <w:iCs/>
          <w:lang w:val="en-US"/>
        </w:rPr>
        <w:t xml:space="preserve"> cell</w:t>
      </w:r>
      <w:r w:rsidRPr="00465E9D">
        <w:rPr>
          <w:iCs/>
          <w:lang w:val="en-US"/>
        </w:rPr>
        <w:t>, and adds the metadata aggregate</w:t>
      </w:r>
      <w:r w:rsidRPr="00465E9D">
        <w:rPr>
          <w:lang w:val="en-US"/>
        </w:rPr>
        <w:t xml:space="preserve"> </w:t>
      </w:r>
      <w:r>
        <w:rPr>
          <w:lang w:val="en-US"/>
        </w:rPr>
        <w:t>attribute</w:t>
      </w:r>
      <w:r w:rsidRPr="00657C79">
        <w:rPr>
          <w:i/>
          <w:iCs/>
          <w:lang w:val="en-US"/>
        </w:rPr>
        <w:t xml:space="preserve"> </w:t>
      </w:r>
      <w:proofErr w:type="spellStart"/>
      <w:r w:rsidRPr="00465E9D">
        <w:rPr>
          <w:i/>
          <w:iCs/>
          <w:lang w:val="en-US"/>
        </w:rPr>
        <w:t>n</w:t>
      </w:r>
      <w:r w:rsidRPr="00465E9D">
        <w:rPr>
          <w:i/>
          <w:lang w:val="en-US"/>
        </w:rPr>
        <w:t>_samp</w:t>
      </w:r>
      <w:proofErr w:type="spellEnd"/>
      <w:r>
        <w:rPr>
          <w:lang w:val="en-US"/>
        </w:rPr>
        <w:t xml:space="preserve">, which </w:t>
      </w:r>
      <w:r w:rsidRPr="00824BD6">
        <w:rPr>
          <w:lang w:val="en-US"/>
        </w:rPr>
        <w:t>counts the number of samples</w:t>
      </w:r>
      <w:r>
        <w:rPr>
          <w:lang w:val="en-US"/>
        </w:rPr>
        <w:t xml:space="preserve"> belonging to the respective group. It has the following output GROUPS_C dataset samples (note that now no sample has metadata attribute </w:t>
      </w:r>
      <w:r w:rsidRPr="0043663A">
        <w:rPr>
          <w:i/>
          <w:lang w:val="en-US"/>
        </w:rPr>
        <w:t>_group</w:t>
      </w:r>
      <w:r>
        <w:rPr>
          <w:lang w:val="en-US"/>
        </w:rPr>
        <w:t xml:space="preserve"> with value equal 0 since all input samples include the metadata attribute </w:t>
      </w:r>
      <w:r w:rsidRPr="0043663A">
        <w:rPr>
          <w:i/>
          <w:lang w:val="en-US"/>
        </w:rPr>
        <w:t>cell</w:t>
      </w:r>
      <w:r>
        <w:rPr>
          <w:lang w:val="en-US"/>
        </w:rPr>
        <w:t>, with different values, on which the new grouping is based):</w:t>
      </w:r>
    </w:p>
    <w:p w14:paraId="726B81EF" w14:textId="77777777" w:rsidR="00E61978" w:rsidRDefault="00E61978" w:rsidP="00E61978">
      <w:pPr>
        <w:spacing w:line="288" w:lineRule="auto"/>
        <w:jc w:val="both"/>
        <w:rPr>
          <w:lang w:val="en-US"/>
        </w:rPr>
      </w:pPr>
    </w:p>
    <w:p w14:paraId="2164977A" w14:textId="77777777" w:rsidR="00E61978" w:rsidRDefault="00E61978" w:rsidP="00E61978">
      <w:pPr>
        <w:spacing w:line="288" w:lineRule="auto"/>
        <w:jc w:val="both"/>
        <w:rPr>
          <w:lang w:val="en-US"/>
        </w:rPr>
      </w:pPr>
      <w:r>
        <w:rPr>
          <w:lang w:val="en-US"/>
        </w:rPr>
        <w:t>GROUPS_C:</w:t>
      </w:r>
      <w:r w:rsidRPr="00FE4E61">
        <w:rPr>
          <w:noProof/>
          <w:lang w:val="en-GB" w:eastAsia="en-GB"/>
        </w:rPr>
        <w:t xml:space="preserve"> </w:t>
      </w:r>
      <w:r w:rsidRPr="00856884">
        <w:rPr>
          <w:noProof/>
          <w:lang w:val="en-GB" w:eastAsia="en-GB"/>
        </w:rPr>
        <w:t xml:space="preserve"> </w:t>
      </w:r>
      <w:r w:rsidRPr="00856884">
        <w:rPr>
          <w:noProof/>
          <w:lang w:val="en-US" w:eastAsia="en-US"/>
        </w:rPr>
        <w:drawing>
          <wp:inline distT="0" distB="0" distL="0" distR="0" wp14:anchorId="243F3EDE" wp14:editId="6FC4ED29">
            <wp:extent cx="5733415" cy="3143250"/>
            <wp:effectExtent l="0" t="0" r="63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3415" cy="3143250"/>
                    </a:xfrm>
                    <a:prstGeom prst="rect">
                      <a:avLst/>
                    </a:prstGeom>
                  </pic:spPr>
                </pic:pic>
              </a:graphicData>
            </a:graphic>
          </wp:inline>
        </w:drawing>
      </w:r>
    </w:p>
    <w:p w14:paraId="2B13DB4B" w14:textId="77777777" w:rsidR="00E61978" w:rsidRPr="00465E9D" w:rsidRDefault="00E61978" w:rsidP="00E61978">
      <w:pPr>
        <w:keepNext/>
        <w:jc w:val="both"/>
        <w:rPr>
          <w:lang w:val="en-US"/>
        </w:rPr>
      </w:pPr>
    </w:p>
    <w:p w14:paraId="33D09A06" w14:textId="77777777" w:rsidR="00E61978" w:rsidRPr="00977B49" w:rsidRDefault="00E61978" w:rsidP="00E61978">
      <w:pPr>
        <w:keepNext/>
        <w:jc w:val="both"/>
        <w:rPr>
          <w:lang w:val="en-US"/>
        </w:rPr>
      </w:pPr>
      <w:r w:rsidRPr="00977B49">
        <w:rPr>
          <w:u w:val="single"/>
          <w:lang w:val="en-US"/>
        </w:rPr>
        <w:t xml:space="preserve">Example </w:t>
      </w:r>
      <w:r>
        <w:rPr>
          <w:u w:val="single"/>
          <w:lang w:val="en-US"/>
        </w:rPr>
        <w:t>3</w:t>
      </w:r>
      <w:r w:rsidRPr="00977B49">
        <w:rPr>
          <w:lang w:val="en-US"/>
        </w:rPr>
        <w:t xml:space="preserve">: </w:t>
      </w:r>
    </w:p>
    <w:p w14:paraId="64B1A07C" w14:textId="77777777" w:rsidR="00E61978" w:rsidRDefault="00E61978" w:rsidP="00E61978">
      <w:pPr>
        <w:ind w:right="-43"/>
        <w:jc w:val="both"/>
        <w:rPr>
          <w:lang w:val="en-US"/>
        </w:rPr>
      </w:pPr>
      <w:r>
        <w:rPr>
          <w:lang w:val="en-US"/>
        </w:rPr>
        <w:t xml:space="preserve">GROUPS = </w:t>
      </w:r>
      <w:proofErr w:type="gramStart"/>
      <w:r>
        <w:rPr>
          <w:lang w:val="en-US"/>
        </w:rPr>
        <w:t>GROUP(</w:t>
      </w:r>
      <w:proofErr w:type="spellStart"/>
      <w:proofErr w:type="gramEnd"/>
      <w:r w:rsidRPr="00977B49">
        <w:rPr>
          <w:lang w:val="en-US"/>
        </w:rPr>
        <w:t>region_</w:t>
      </w:r>
      <w:r>
        <w:rPr>
          <w:lang w:val="en-US"/>
        </w:rPr>
        <w:t>aggregates</w:t>
      </w:r>
      <w:proofErr w:type="spellEnd"/>
      <w:r w:rsidRPr="00977B49">
        <w:rPr>
          <w:lang w:val="en-US"/>
        </w:rPr>
        <w:t>:</w:t>
      </w:r>
      <w:r>
        <w:rPr>
          <w:lang w:val="en-US"/>
        </w:rPr>
        <w:t xml:space="preserve"> </w:t>
      </w:r>
      <w:proofErr w:type="spellStart"/>
      <w:r>
        <w:rPr>
          <w:lang w:val="en-US"/>
        </w:rPr>
        <w:t>regNum</w:t>
      </w:r>
      <w:proofErr w:type="spellEnd"/>
      <w:r>
        <w:rPr>
          <w:lang w:val="en-US"/>
        </w:rPr>
        <w:t xml:space="preserve"> AS COUNT()</w:t>
      </w:r>
      <w:r w:rsidRPr="00977B49">
        <w:rPr>
          <w:lang w:val="en-US"/>
        </w:rPr>
        <w:t>) EXP;</w:t>
      </w:r>
    </w:p>
    <w:p w14:paraId="0D6699C1" w14:textId="77777777" w:rsidR="00E61978" w:rsidRDefault="00E61978" w:rsidP="00E61978">
      <w:pPr>
        <w:jc w:val="both"/>
        <w:rPr>
          <w:lang w:val="en-US"/>
        </w:rPr>
      </w:pPr>
    </w:p>
    <w:p w14:paraId="34253963" w14:textId="21A89BA2" w:rsidR="00E61978" w:rsidRDefault="00E61978" w:rsidP="00E61978">
      <w:pPr>
        <w:jc w:val="both"/>
        <w:rPr>
          <w:lang w:val="en-US"/>
        </w:rPr>
      </w:pPr>
      <w:r>
        <w:rPr>
          <w:lang w:val="en-US"/>
        </w:rPr>
        <w:t xml:space="preserve">In each individual EXP input dataset sample, this GMQL statement groups </w:t>
      </w:r>
      <w:r w:rsidRPr="00977B49">
        <w:rPr>
          <w:lang w:val="en-US"/>
        </w:rPr>
        <w:t xml:space="preserve">the </w:t>
      </w:r>
      <w:r>
        <w:rPr>
          <w:lang w:val="en-US"/>
        </w:rPr>
        <w:t xml:space="preserve">sample regions by their </w:t>
      </w:r>
      <w:r w:rsidRPr="00977B49">
        <w:rPr>
          <w:lang w:val="en-US"/>
        </w:rPr>
        <w:t xml:space="preserve">coordinates </w:t>
      </w:r>
      <w:proofErr w:type="spellStart"/>
      <w:r w:rsidRPr="00977B49">
        <w:rPr>
          <w:i/>
          <w:lang w:val="en-US"/>
        </w:rPr>
        <w:t>chr</w:t>
      </w:r>
      <w:proofErr w:type="spellEnd"/>
      <w:r w:rsidRPr="00977B49">
        <w:rPr>
          <w:lang w:val="en-US"/>
        </w:rPr>
        <w:t xml:space="preserve">, </w:t>
      </w:r>
      <w:r w:rsidRPr="00977B49">
        <w:rPr>
          <w:i/>
          <w:lang w:val="en-US"/>
        </w:rPr>
        <w:t>left</w:t>
      </w:r>
      <w:r w:rsidRPr="00977B49">
        <w:rPr>
          <w:lang w:val="en-US"/>
        </w:rPr>
        <w:t xml:space="preserve">, </w:t>
      </w:r>
      <w:r w:rsidRPr="00977B49">
        <w:rPr>
          <w:i/>
          <w:lang w:val="en-US"/>
        </w:rPr>
        <w:t>right</w:t>
      </w:r>
      <w:r w:rsidRPr="00977B49">
        <w:rPr>
          <w:lang w:val="en-US"/>
        </w:rPr>
        <w:t xml:space="preserve">, </w:t>
      </w:r>
      <w:r w:rsidRPr="00977B49">
        <w:rPr>
          <w:i/>
          <w:lang w:val="en-US"/>
        </w:rPr>
        <w:t>strand</w:t>
      </w:r>
      <w:r>
        <w:rPr>
          <w:lang w:val="en-US"/>
        </w:rPr>
        <w:t xml:space="preserve"> (which are assumed implicitly), and keeps only one region for each group (i.e., a single region with the same coordinates). This behavior corresponds to eliminating duplicated regions </w:t>
      </w:r>
      <w:r w:rsidR="00E42138">
        <w:rPr>
          <w:lang w:val="en-US"/>
        </w:rPr>
        <w:t>in</w:t>
      </w:r>
      <w:r>
        <w:rPr>
          <w:lang w:val="en-US"/>
        </w:rPr>
        <w:t xml:space="preserve"> the same sample. In the output dataset schema, the new region attribute </w:t>
      </w:r>
      <w:proofErr w:type="spellStart"/>
      <w:r w:rsidRPr="00402536">
        <w:rPr>
          <w:i/>
          <w:lang w:val="en-US"/>
        </w:rPr>
        <w:t>regNum</w:t>
      </w:r>
      <w:proofErr w:type="spellEnd"/>
      <w:r w:rsidRPr="00402536">
        <w:rPr>
          <w:i/>
          <w:lang w:val="en-US"/>
        </w:rPr>
        <w:t xml:space="preserve"> </w:t>
      </w:r>
      <w:r>
        <w:rPr>
          <w:lang w:val="en-US"/>
        </w:rPr>
        <w:t>is added, computed as the number of regions that have the same coordinates for each region group within an individual input sample, and the computed value is assigned to each region of each output sample. All other region attributes, which are not coordinates, are discarded.</w:t>
      </w:r>
    </w:p>
    <w:p w14:paraId="13174E41" w14:textId="77777777" w:rsidR="00E61978" w:rsidRPr="00402536" w:rsidRDefault="00E61978" w:rsidP="00E61978">
      <w:pPr>
        <w:jc w:val="both"/>
        <w:rPr>
          <w:lang w:val="en-GB"/>
        </w:rPr>
      </w:pPr>
      <w:r>
        <w:rPr>
          <w:lang w:val="en-US"/>
        </w:rPr>
        <w:t xml:space="preserve">Supposing the input dataset contained only one sample which </w:t>
      </w:r>
      <w:r w:rsidRPr="00402536">
        <w:rPr>
          <w:lang w:val="en-GB"/>
        </w:rPr>
        <w:t>presented the following regions</w:t>
      </w:r>
      <w:r>
        <w:rPr>
          <w:lang w:val="en-GB"/>
        </w:rPr>
        <w:t>, with schema &lt;</w:t>
      </w:r>
      <w:proofErr w:type="spellStart"/>
      <w:r w:rsidRPr="00402536">
        <w:rPr>
          <w:i/>
          <w:lang w:val="en-GB"/>
        </w:rPr>
        <w:t>chr</w:t>
      </w:r>
      <w:proofErr w:type="spellEnd"/>
      <w:r>
        <w:rPr>
          <w:lang w:val="en-GB"/>
        </w:rPr>
        <w:t xml:space="preserve">, </w:t>
      </w:r>
      <w:r w:rsidRPr="00402536">
        <w:rPr>
          <w:i/>
          <w:lang w:val="en-GB"/>
        </w:rPr>
        <w:t>left</w:t>
      </w:r>
      <w:r>
        <w:rPr>
          <w:lang w:val="en-GB"/>
        </w:rPr>
        <w:t xml:space="preserve">, </w:t>
      </w:r>
      <w:r w:rsidRPr="00402536">
        <w:rPr>
          <w:i/>
          <w:lang w:val="en-GB"/>
        </w:rPr>
        <w:t>right</w:t>
      </w:r>
      <w:r>
        <w:rPr>
          <w:lang w:val="en-GB"/>
        </w:rPr>
        <w:t xml:space="preserve">, </w:t>
      </w:r>
      <w:r w:rsidRPr="00402536">
        <w:rPr>
          <w:i/>
          <w:lang w:val="en-GB"/>
        </w:rPr>
        <w:t>strand</w:t>
      </w:r>
      <w:r>
        <w:rPr>
          <w:lang w:val="en-GB"/>
        </w:rPr>
        <w:t xml:space="preserve">, </w:t>
      </w:r>
      <w:r w:rsidRPr="00402536">
        <w:rPr>
          <w:i/>
          <w:lang w:val="en-GB"/>
        </w:rPr>
        <w:t>name</w:t>
      </w:r>
      <w:r>
        <w:rPr>
          <w:lang w:val="en-GB"/>
        </w:rPr>
        <w:t xml:space="preserve">, </w:t>
      </w:r>
      <w:r w:rsidRPr="00402536">
        <w:rPr>
          <w:i/>
          <w:lang w:val="en-GB"/>
        </w:rPr>
        <w:t>score</w:t>
      </w:r>
      <w:r>
        <w:rPr>
          <w:lang w:val="en-GB"/>
        </w:rPr>
        <w:t>&gt;</w:t>
      </w:r>
      <w:r w:rsidRPr="00402536">
        <w:rPr>
          <w:lang w:val="en-GB"/>
        </w:rPr>
        <w:t>:</w:t>
      </w:r>
    </w:p>
    <w:p w14:paraId="0021CB70" w14:textId="77777777" w:rsidR="00E61978" w:rsidRDefault="00E61978" w:rsidP="00E61978">
      <w:pPr>
        <w:keepNext/>
        <w:jc w:val="center"/>
        <w:rPr>
          <w:u w:val="single"/>
          <w:lang w:val="en-US"/>
        </w:rPr>
      </w:pPr>
      <w:r w:rsidRPr="00CA6AE2">
        <w:rPr>
          <w:noProof/>
          <w:u w:val="single"/>
          <w:lang w:val="en-US" w:eastAsia="en-US"/>
        </w:rPr>
        <w:drawing>
          <wp:inline distT="0" distB="0" distL="0" distR="0" wp14:anchorId="3B4C4663" wp14:editId="78350680">
            <wp:extent cx="3151955" cy="775071"/>
            <wp:effectExtent l="0" t="0" r="0" b="1270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245240" cy="798010"/>
                    </a:xfrm>
                    <a:prstGeom prst="rect">
                      <a:avLst/>
                    </a:prstGeom>
                  </pic:spPr>
                </pic:pic>
              </a:graphicData>
            </a:graphic>
          </wp:inline>
        </w:drawing>
      </w:r>
    </w:p>
    <w:p w14:paraId="2B864787" w14:textId="77777777" w:rsidR="00E61978" w:rsidRPr="0069632A" w:rsidRDefault="00E61978" w:rsidP="00E61978">
      <w:pPr>
        <w:keepNext/>
        <w:jc w:val="both"/>
        <w:rPr>
          <w:lang w:val="en-US"/>
        </w:rPr>
      </w:pPr>
      <w:r w:rsidRPr="0069632A">
        <w:rPr>
          <w:lang w:val="en-US"/>
        </w:rPr>
        <w:t>the output dataset GROUPS would contain, similarly, only one sample, with schema &lt;</w:t>
      </w:r>
      <w:proofErr w:type="spellStart"/>
      <w:r w:rsidRPr="0069632A">
        <w:rPr>
          <w:i/>
          <w:lang w:val="en-US"/>
        </w:rPr>
        <w:t>chr</w:t>
      </w:r>
      <w:proofErr w:type="spellEnd"/>
      <w:r w:rsidRPr="0069632A">
        <w:rPr>
          <w:lang w:val="en-US"/>
        </w:rPr>
        <w:t xml:space="preserve">, </w:t>
      </w:r>
      <w:r w:rsidRPr="0069632A">
        <w:rPr>
          <w:i/>
          <w:lang w:val="en-US"/>
        </w:rPr>
        <w:t>left</w:t>
      </w:r>
      <w:r w:rsidRPr="0069632A">
        <w:rPr>
          <w:lang w:val="en-US"/>
        </w:rPr>
        <w:t xml:space="preserve">, </w:t>
      </w:r>
      <w:r w:rsidRPr="0069632A">
        <w:rPr>
          <w:i/>
          <w:lang w:val="en-US"/>
        </w:rPr>
        <w:t>right</w:t>
      </w:r>
      <w:r w:rsidRPr="0069632A">
        <w:rPr>
          <w:lang w:val="en-US"/>
        </w:rPr>
        <w:t xml:space="preserve">, </w:t>
      </w:r>
      <w:r w:rsidRPr="0069632A">
        <w:rPr>
          <w:i/>
          <w:lang w:val="en-US"/>
        </w:rPr>
        <w:t>strand</w:t>
      </w:r>
      <w:r w:rsidRPr="0069632A">
        <w:rPr>
          <w:lang w:val="en-US"/>
        </w:rPr>
        <w:t xml:space="preserve">, </w:t>
      </w:r>
      <w:proofErr w:type="spellStart"/>
      <w:r w:rsidRPr="0069632A">
        <w:rPr>
          <w:i/>
          <w:lang w:val="en-US"/>
        </w:rPr>
        <w:t>regNum</w:t>
      </w:r>
      <w:proofErr w:type="spellEnd"/>
      <w:r w:rsidRPr="0069632A">
        <w:rPr>
          <w:lang w:val="en-US"/>
        </w:rPr>
        <w:t>&gt; and the following regions:</w:t>
      </w:r>
    </w:p>
    <w:p w14:paraId="5972D697" w14:textId="77777777" w:rsidR="00E61978" w:rsidRDefault="00E61978" w:rsidP="00E61978">
      <w:pPr>
        <w:keepNext/>
        <w:jc w:val="center"/>
        <w:rPr>
          <w:u w:val="single"/>
          <w:lang w:val="en-US"/>
        </w:rPr>
      </w:pPr>
      <w:r w:rsidRPr="006871E8">
        <w:rPr>
          <w:noProof/>
          <w:u w:val="single"/>
          <w:lang w:val="en-US" w:eastAsia="en-US"/>
        </w:rPr>
        <w:drawing>
          <wp:inline distT="0" distB="0" distL="0" distR="0" wp14:anchorId="254741BB" wp14:editId="39B165B2">
            <wp:extent cx="1982550" cy="449378"/>
            <wp:effectExtent l="0" t="0" r="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047536" cy="464108"/>
                    </a:xfrm>
                    <a:prstGeom prst="rect">
                      <a:avLst/>
                    </a:prstGeom>
                  </pic:spPr>
                </pic:pic>
              </a:graphicData>
            </a:graphic>
          </wp:inline>
        </w:drawing>
      </w:r>
    </w:p>
    <w:p w14:paraId="259F5133" w14:textId="77777777" w:rsidR="00E61978" w:rsidRPr="0069632A" w:rsidRDefault="00E61978" w:rsidP="00E61978">
      <w:pPr>
        <w:keepNext/>
        <w:jc w:val="both"/>
        <w:rPr>
          <w:lang w:val="en-US"/>
        </w:rPr>
      </w:pPr>
      <w:r w:rsidRPr="0069632A">
        <w:rPr>
          <w:lang w:val="en-US"/>
        </w:rPr>
        <w:t>As it can be observed, only the 4 coordinates are preserved (</w:t>
      </w:r>
      <w:r w:rsidRPr="0069632A">
        <w:rPr>
          <w:i/>
          <w:lang w:val="en-US"/>
        </w:rPr>
        <w:t>name</w:t>
      </w:r>
      <w:r w:rsidRPr="0069632A">
        <w:rPr>
          <w:lang w:val="en-US"/>
        </w:rPr>
        <w:t xml:space="preserve"> and </w:t>
      </w:r>
      <w:r w:rsidRPr="0069632A">
        <w:rPr>
          <w:i/>
          <w:lang w:val="en-US"/>
        </w:rPr>
        <w:t>score</w:t>
      </w:r>
      <w:r w:rsidRPr="0069632A">
        <w:rPr>
          <w:lang w:val="en-US"/>
        </w:rPr>
        <w:t xml:space="preserve"> </w:t>
      </w:r>
      <w:r>
        <w:rPr>
          <w:lang w:val="en-US"/>
        </w:rPr>
        <w:t xml:space="preserve">attributes </w:t>
      </w:r>
      <w:r w:rsidRPr="0069632A">
        <w:rPr>
          <w:lang w:val="en-US"/>
        </w:rPr>
        <w:t xml:space="preserve">are discarded). The additional attribute </w:t>
      </w:r>
      <w:proofErr w:type="spellStart"/>
      <w:r w:rsidRPr="0069632A">
        <w:rPr>
          <w:i/>
          <w:lang w:val="en-US"/>
        </w:rPr>
        <w:t>regNum</w:t>
      </w:r>
      <w:proofErr w:type="spellEnd"/>
      <w:r w:rsidRPr="0069632A">
        <w:rPr>
          <w:lang w:val="en-US"/>
        </w:rPr>
        <w:t xml:space="preserve"> is added. Its value is 2 when the relative region has been computed by grouping two regions from the initial sample (e.g., the region chr1, 1007265, 1009661, -), while it is 1 when the relative region only appeared once in the input sample.</w:t>
      </w:r>
    </w:p>
    <w:p w14:paraId="6BFACC0B" w14:textId="77777777" w:rsidR="00E61978" w:rsidRDefault="00E61978" w:rsidP="00E61978">
      <w:pPr>
        <w:keepNext/>
        <w:jc w:val="both"/>
        <w:rPr>
          <w:u w:val="single"/>
          <w:lang w:val="en-US"/>
        </w:rPr>
      </w:pPr>
    </w:p>
    <w:p w14:paraId="0F72BCE2" w14:textId="77777777" w:rsidR="00E61978" w:rsidRDefault="00E61978" w:rsidP="00E61978">
      <w:pPr>
        <w:keepNext/>
        <w:jc w:val="both"/>
        <w:rPr>
          <w:lang w:val="en-US"/>
        </w:rPr>
      </w:pPr>
      <w:r>
        <w:rPr>
          <w:u w:val="single"/>
          <w:lang w:val="en-US"/>
        </w:rPr>
        <w:t>Example 4</w:t>
      </w:r>
      <w:r>
        <w:rPr>
          <w:lang w:val="en-US"/>
        </w:rPr>
        <w:t xml:space="preserve">: </w:t>
      </w:r>
    </w:p>
    <w:p w14:paraId="3FC4D962" w14:textId="77777777" w:rsidR="00E61978" w:rsidRDefault="00E61978" w:rsidP="00E61978">
      <w:pPr>
        <w:jc w:val="both"/>
        <w:rPr>
          <w:lang w:val="en-US"/>
        </w:rPr>
      </w:pPr>
      <w:r>
        <w:rPr>
          <w:lang w:val="en-US"/>
        </w:rPr>
        <w:t xml:space="preserve">GROUPS = </w:t>
      </w:r>
      <w:proofErr w:type="gramStart"/>
      <w:r>
        <w:rPr>
          <w:lang w:val="en-US"/>
        </w:rPr>
        <w:t>GROUP(</w:t>
      </w:r>
      <w:proofErr w:type="spellStart"/>
      <w:proofErr w:type="gramEnd"/>
      <w:r>
        <w:rPr>
          <w:lang w:val="en-US"/>
        </w:rPr>
        <w:t>region_keys</w:t>
      </w:r>
      <w:proofErr w:type="spellEnd"/>
      <w:r>
        <w:rPr>
          <w:lang w:val="en-US"/>
        </w:rPr>
        <w:t xml:space="preserve">: score; </w:t>
      </w:r>
    </w:p>
    <w:p w14:paraId="7DD44FAD" w14:textId="77777777" w:rsidR="00E61978" w:rsidRDefault="00E61978" w:rsidP="00E61978">
      <w:pPr>
        <w:ind w:firstLine="720"/>
        <w:jc w:val="both"/>
        <w:rPr>
          <w:lang w:val="en-US"/>
        </w:rPr>
      </w:pPr>
      <w:proofErr w:type="spellStart"/>
      <w:r>
        <w:rPr>
          <w:lang w:val="en-US"/>
        </w:rPr>
        <w:t>r</w:t>
      </w:r>
      <w:r w:rsidRPr="00977B49">
        <w:rPr>
          <w:lang w:val="en-US"/>
        </w:rPr>
        <w:t>egion_aggregate</w:t>
      </w:r>
      <w:r>
        <w:rPr>
          <w:lang w:val="en-US"/>
        </w:rPr>
        <w:t>s</w:t>
      </w:r>
      <w:proofErr w:type="spellEnd"/>
      <w:r w:rsidRPr="00977B49">
        <w:rPr>
          <w:lang w:val="en-US"/>
        </w:rPr>
        <w:t xml:space="preserve">: </w:t>
      </w:r>
      <w:proofErr w:type="spellStart"/>
      <w:r>
        <w:rPr>
          <w:lang w:val="en-US"/>
        </w:rPr>
        <w:t>avg_p</w:t>
      </w:r>
      <w:r w:rsidRPr="00977B49">
        <w:rPr>
          <w:lang w:val="en-US"/>
        </w:rPr>
        <w:t>value</w:t>
      </w:r>
      <w:proofErr w:type="spellEnd"/>
      <w:r w:rsidRPr="00977B49">
        <w:rPr>
          <w:lang w:val="en-US"/>
        </w:rPr>
        <w:t xml:space="preserve"> AS </w:t>
      </w:r>
      <w:proofErr w:type="gramStart"/>
      <w:r>
        <w:rPr>
          <w:lang w:val="en-US"/>
        </w:rPr>
        <w:t>AVG(</w:t>
      </w:r>
      <w:proofErr w:type="spellStart"/>
      <w:proofErr w:type="gramEnd"/>
      <w:r>
        <w:rPr>
          <w:lang w:val="en-US"/>
        </w:rPr>
        <w:t>p</w:t>
      </w:r>
      <w:r w:rsidRPr="00977B49">
        <w:rPr>
          <w:lang w:val="en-US"/>
        </w:rPr>
        <w:t>value</w:t>
      </w:r>
      <w:proofErr w:type="spellEnd"/>
      <w:r w:rsidRPr="00977B49">
        <w:rPr>
          <w:lang w:val="en-US"/>
        </w:rPr>
        <w:t>)</w:t>
      </w:r>
      <w:r>
        <w:rPr>
          <w:lang w:val="en-US"/>
        </w:rPr>
        <w:t xml:space="preserve">, </w:t>
      </w:r>
      <w:proofErr w:type="spellStart"/>
      <w:r>
        <w:rPr>
          <w:lang w:val="en-US"/>
        </w:rPr>
        <w:t>max_qvalue</w:t>
      </w:r>
      <w:proofErr w:type="spellEnd"/>
      <w:r>
        <w:rPr>
          <w:lang w:val="en-US"/>
        </w:rPr>
        <w:t xml:space="preserve"> AS MAX(</w:t>
      </w:r>
      <w:proofErr w:type="spellStart"/>
      <w:r>
        <w:rPr>
          <w:lang w:val="en-US"/>
        </w:rPr>
        <w:t>qvalue</w:t>
      </w:r>
      <w:proofErr w:type="spellEnd"/>
      <w:r>
        <w:rPr>
          <w:lang w:val="en-US"/>
        </w:rPr>
        <w:t>)</w:t>
      </w:r>
      <w:r w:rsidRPr="00977B49">
        <w:rPr>
          <w:lang w:val="en-US"/>
        </w:rPr>
        <w:t>) EXP;</w:t>
      </w:r>
    </w:p>
    <w:p w14:paraId="5501A033" w14:textId="77777777" w:rsidR="00E61978" w:rsidRDefault="00E61978" w:rsidP="00E61978">
      <w:pPr>
        <w:ind w:firstLine="720"/>
        <w:jc w:val="both"/>
        <w:rPr>
          <w:lang w:val="en-US"/>
        </w:rPr>
      </w:pPr>
    </w:p>
    <w:p w14:paraId="3A6BA436" w14:textId="77777777" w:rsidR="00E61978" w:rsidRDefault="00E61978" w:rsidP="00E61978">
      <w:pPr>
        <w:jc w:val="both"/>
        <w:rPr>
          <w:lang w:val="en-US"/>
        </w:rPr>
      </w:pPr>
      <w:r>
        <w:rPr>
          <w:lang w:val="en-US"/>
        </w:rPr>
        <w:t xml:space="preserve">This GMQL statement groups </w:t>
      </w:r>
      <w:r w:rsidRPr="00977B49">
        <w:rPr>
          <w:lang w:val="en-US"/>
        </w:rPr>
        <w:t xml:space="preserve">the </w:t>
      </w:r>
      <w:r>
        <w:rPr>
          <w:lang w:val="en-US"/>
        </w:rPr>
        <w:t xml:space="preserve">regions of each EXP dataset sample by </w:t>
      </w:r>
      <w:r w:rsidRPr="00977B49">
        <w:rPr>
          <w:lang w:val="en-US"/>
        </w:rPr>
        <w:t xml:space="preserve">region coordinates </w:t>
      </w:r>
      <w:proofErr w:type="spellStart"/>
      <w:r w:rsidRPr="00977B49">
        <w:rPr>
          <w:i/>
          <w:lang w:val="en-US"/>
        </w:rPr>
        <w:t>chr</w:t>
      </w:r>
      <w:proofErr w:type="spellEnd"/>
      <w:r w:rsidRPr="00977B49">
        <w:rPr>
          <w:lang w:val="en-US"/>
        </w:rPr>
        <w:t xml:space="preserve">, </w:t>
      </w:r>
      <w:r w:rsidRPr="00977B49">
        <w:rPr>
          <w:i/>
          <w:lang w:val="en-US"/>
        </w:rPr>
        <w:t>left</w:t>
      </w:r>
      <w:r w:rsidRPr="00977B49">
        <w:rPr>
          <w:lang w:val="en-US"/>
        </w:rPr>
        <w:t xml:space="preserve">, </w:t>
      </w:r>
      <w:r w:rsidRPr="00977B49">
        <w:rPr>
          <w:i/>
          <w:lang w:val="en-US"/>
        </w:rPr>
        <w:t>right</w:t>
      </w:r>
      <w:r w:rsidRPr="00977B49">
        <w:rPr>
          <w:lang w:val="en-US"/>
        </w:rPr>
        <w:t xml:space="preserve">, </w:t>
      </w:r>
      <w:r w:rsidRPr="00977B49">
        <w:rPr>
          <w:i/>
          <w:lang w:val="en-US"/>
        </w:rPr>
        <w:t>strand</w:t>
      </w:r>
      <w:r>
        <w:rPr>
          <w:lang w:val="en-US"/>
        </w:rPr>
        <w:t xml:space="preserve"> (these are implicitly considered) and the additional region attribute </w:t>
      </w:r>
      <w:r w:rsidRPr="00C927DE">
        <w:rPr>
          <w:i/>
          <w:lang w:val="en-US"/>
        </w:rPr>
        <w:t>score</w:t>
      </w:r>
      <w:r>
        <w:rPr>
          <w:i/>
          <w:lang w:val="en-US"/>
        </w:rPr>
        <w:t xml:space="preserve"> </w:t>
      </w:r>
      <w:r>
        <w:rPr>
          <w:lang w:val="en-US"/>
        </w:rPr>
        <w:t xml:space="preserve">(which is explicitly specified), and keeps only one region for each group. </w:t>
      </w:r>
      <w:r w:rsidRPr="009F3249">
        <w:rPr>
          <w:lang w:val="en-US"/>
        </w:rPr>
        <w:t>In</w:t>
      </w:r>
      <w:r>
        <w:rPr>
          <w:lang w:val="en-US"/>
        </w:rPr>
        <w:t xml:space="preserve"> the output GROUPS dataset schema, the new region attributes </w:t>
      </w:r>
      <w:proofErr w:type="spellStart"/>
      <w:r w:rsidRPr="009F3249">
        <w:rPr>
          <w:i/>
          <w:lang w:val="en-US"/>
        </w:rPr>
        <w:t>avg</w:t>
      </w:r>
      <w:r>
        <w:rPr>
          <w:i/>
          <w:lang w:val="en-US"/>
        </w:rPr>
        <w:t>_p</w:t>
      </w:r>
      <w:r w:rsidRPr="009F3249">
        <w:rPr>
          <w:i/>
          <w:lang w:val="en-US"/>
        </w:rPr>
        <w:t>value</w:t>
      </w:r>
      <w:proofErr w:type="spellEnd"/>
      <w:r>
        <w:rPr>
          <w:lang w:val="en-US"/>
        </w:rPr>
        <w:t xml:space="preserve"> and </w:t>
      </w:r>
      <w:proofErr w:type="spellStart"/>
      <w:r>
        <w:rPr>
          <w:i/>
          <w:lang w:val="en-US"/>
        </w:rPr>
        <w:t>max_q</w:t>
      </w:r>
      <w:r w:rsidRPr="009F3249">
        <w:rPr>
          <w:i/>
          <w:lang w:val="en-US"/>
        </w:rPr>
        <w:t>value</w:t>
      </w:r>
      <w:proofErr w:type="spellEnd"/>
      <w:r w:rsidRPr="00977B49">
        <w:rPr>
          <w:lang w:val="en-US"/>
        </w:rPr>
        <w:t xml:space="preserve"> </w:t>
      </w:r>
      <w:r>
        <w:rPr>
          <w:lang w:val="en-US"/>
        </w:rPr>
        <w:t xml:space="preserve">are added, respectively computed as the average of the values taken by the </w:t>
      </w:r>
      <w:proofErr w:type="spellStart"/>
      <w:r>
        <w:rPr>
          <w:i/>
          <w:lang w:val="en-US"/>
        </w:rPr>
        <w:t>p</w:t>
      </w:r>
      <w:r w:rsidRPr="009F3249">
        <w:rPr>
          <w:i/>
          <w:lang w:val="en-US"/>
        </w:rPr>
        <w:t>value</w:t>
      </w:r>
      <w:proofErr w:type="spellEnd"/>
      <w:r>
        <w:rPr>
          <w:lang w:val="en-US"/>
        </w:rPr>
        <w:t xml:space="preserve"> and the maximum of the values taken by the </w:t>
      </w:r>
      <w:proofErr w:type="spellStart"/>
      <w:r>
        <w:rPr>
          <w:i/>
          <w:lang w:val="en-US"/>
        </w:rPr>
        <w:t>qvalue</w:t>
      </w:r>
      <w:proofErr w:type="spellEnd"/>
      <w:r>
        <w:rPr>
          <w:lang w:val="en-US"/>
        </w:rPr>
        <w:t xml:space="preserve"> region attributes in the regions grouped together, and the computed value is assigned to each region of each output sample. Note that the region attributes which are not coordinates or </w:t>
      </w:r>
      <w:r>
        <w:rPr>
          <w:i/>
          <w:lang w:val="en-US"/>
        </w:rPr>
        <w:t xml:space="preserve">score </w:t>
      </w:r>
      <w:r>
        <w:rPr>
          <w:lang w:val="en-US"/>
        </w:rPr>
        <w:t>are discarded.</w:t>
      </w:r>
    </w:p>
    <w:p w14:paraId="4E8783BB" w14:textId="77777777" w:rsidR="00E61978" w:rsidRDefault="00E61978" w:rsidP="00E61978">
      <w:pPr>
        <w:keepNext/>
        <w:jc w:val="both"/>
        <w:rPr>
          <w:lang w:val="en-US"/>
        </w:rPr>
      </w:pPr>
    </w:p>
    <w:p w14:paraId="3FD58E27" w14:textId="77777777" w:rsidR="00E61978" w:rsidRPr="00977B49" w:rsidRDefault="00E61978" w:rsidP="00E61978">
      <w:pPr>
        <w:keepNext/>
        <w:jc w:val="both"/>
        <w:rPr>
          <w:lang w:val="en-US"/>
        </w:rPr>
      </w:pPr>
      <w:r w:rsidRPr="00977B49">
        <w:rPr>
          <w:u w:val="single"/>
          <w:lang w:val="en-US"/>
        </w:rPr>
        <w:t xml:space="preserve">Example </w:t>
      </w:r>
      <w:r>
        <w:rPr>
          <w:u w:val="single"/>
          <w:lang w:val="en-US"/>
        </w:rPr>
        <w:t>5</w:t>
      </w:r>
      <w:r w:rsidRPr="00977B49">
        <w:rPr>
          <w:lang w:val="en-US"/>
        </w:rPr>
        <w:t xml:space="preserve">: </w:t>
      </w:r>
    </w:p>
    <w:p w14:paraId="7EBB3340" w14:textId="77777777" w:rsidR="00E61978" w:rsidRDefault="00E61978" w:rsidP="00E61978">
      <w:pPr>
        <w:jc w:val="both"/>
        <w:rPr>
          <w:lang w:val="en-US"/>
        </w:rPr>
      </w:pPr>
      <w:r>
        <w:rPr>
          <w:lang w:val="en-US"/>
        </w:rPr>
        <w:t xml:space="preserve">GROUPS = </w:t>
      </w:r>
      <w:proofErr w:type="gramStart"/>
      <w:r>
        <w:rPr>
          <w:lang w:val="en-US"/>
        </w:rPr>
        <w:t>GROUP(</w:t>
      </w:r>
      <w:proofErr w:type="spellStart"/>
      <w:proofErr w:type="gramEnd"/>
      <w:r>
        <w:rPr>
          <w:lang w:val="en-US"/>
        </w:rPr>
        <w:t>cell_tissue</w:t>
      </w:r>
      <w:proofErr w:type="spellEnd"/>
      <w:r w:rsidRPr="00977B49">
        <w:rPr>
          <w:lang w:val="en-US"/>
        </w:rPr>
        <w:t xml:space="preserve">; </w:t>
      </w:r>
      <w:proofErr w:type="spellStart"/>
      <w:r>
        <w:rPr>
          <w:lang w:val="en-US"/>
        </w:rPr>
        <w:t>meta_aggregates</w:t>
      </w:r>
      <w:proofErr w:type="spellEnd"/>
      <w:r>
        <w:rPr>
          <w:lang w:val="en-US"/>
        </w:rPr>
        <w:t xml:space="preserve">: </w:t>
      </w:r>
      <w:proofErr w:type="spellStart"/>
      <w:r>
        <w:rPr>
          <w:lang w:val="en-US"/>
        </w:rPr>
        <w:t>min_tier</w:t>
      </w:r>
      <w:proofErr w:type="spellEnd"/>
      <w:r>
        <w:rPr>
          <w:lang w:val="en-US"/>
        </w:rPr>
        <w:t xml:space="preserve"> AS MIN(</w:t>
      </w:r>
      <w:proofErr w:type="spellStart"/>
      <w:r>
        <w:rPr>
          <w:lang w:val="en-US"/>
        </w:rPr>
        <w:t>cell_tier</w:t>
      </w:r>
      <w:proofErr w:type="spellEnd"/>
      <w:r>
        <w:rPr>
          <w:lang w:val="en-US"/>
        </w:rPr>
        <w:t xml:space="preserve">); </w:t>
      </w:r>
    </w:p>
    <w:p w14:paraId="6EAA0A38" w14:textId="77777777" w:rsidR="00E61978" w:rsidRPr="00977B49" w:rsidRDefault="00E61978" w:rsidP="00E61978">
      <w:pPr>
        <w:ind w:left="3600"/>
        <w:jc w:val="both"/>
        <w:rPr>
          <w:lang w:val="en-US"/>
        </w:rPr>
      </w:pPr>
      <w:proofErr w:type="spellStart"/>
      <w:r>
        <w:rPr>
          <w:lang w:val="en-US"/>
        </w:rPr>
        <w:t>r</w:t>
      </w:r>
      <w:r w:rsidRPr="00977B49">
        <w:rPr>
          <w:lang w:val="en-US"/>
        </w:rPr>
        <w:t>egion_aggregate</w:t>
      </w:r>
      <w:r>
        <w:rPr>
          <w:lang w:val="en-US"/>
        </w:rPr>
        <w:t>s</w:t>
      </w:r>
      <w:proofErr w:type="spellEnd"/>
      <w:r w:rsidRPr="00977B49">
        <w:rPr>
          <w:lang w:val="en-US"/>
        </w:rPr>
        <w:t xml:space="preserve">: </w:t>
      </w:r>
      <w:proofErr w:type="spellStart"/>
      <w:r>
        <w:rPr>
          <w:lang w:val="en-US"/>
        </w:rPr>
        <w:t>min_signal</w:t>
      </w:r>
      <w:proofErr w:type="spellEnd"/>
      <w:r w:rsidRPr="00977B49">
        <w:rPr>
          <w:lang w:val="en-US"/>
        </w:rPr>
        <w:t xml:space="preserve"> AS </w:t>
      </w:r>
      <w:proofErr w:type="gramStart"/>
      <w:r>
        <w:rPr>
          <w:lang w:val="en-US"/>
        </w:rPr>
        <w:t>MIN(</w:t>
      </w:r>
      <w:proofErr w:type="gramEnd"/>
      <w:r>
        <w:rPr>
          <w:lang w:val="en-US"/>
        </w:rPr>
        <w:t>signal</w:t>
      </w:r>
      <w:r w:rsidRPr="00977B49">
        <w:rPr>
          <w:lang w:val="en-US"/>
        </w:rPr>
        <w:t>)</w:t>
      </w:r>
      <w:r>
        <w:rPr>
          <w:lang w:val="en-US"/>
        </w:rPr>
        <w:t xml:space="preserve">) </w:t>
      </w:r>
      <w:r w:rsidRPr="00977B49">
        <w:rPr>
          <w:lang w:val="en-US"/>
        </w:rPr>
        <w:t>EXP;</w:t>
      </w:r>
    </w:p>
    <w:p w14:paraId="0C56FCCF" w14:textId="77777777" w:rsidR="00E61978" w:rsidRPr="00977B49" w:rsidRDefault="00E61978" w:rsidP="00E61978">
      <w:pPr>
        <w:jc w:val="both"/>
        <w:rPr>
          <w:lang w:val="en-US"/>
        </w:rPr>
      </w:pPr>
    </w:p>
    <w:p w14:paraId="002D4B6C" w14:textId="0B2CCBA5" w:rsidR="00E61978" w:rsidRDefault="00E61978" w:rsidP="00E61978">
      <w:pPr>
        <w:jc w:val="both"/>
        <w:rPr>
          <w:lang w:val="en-US"/>
        </w:rPr>
      </w:pPr>
      <w:r w:rsidRPr="00977B49">
        <w:rPr>
          <w:lang w:val="en-US"/>
        </w:rPr>
        <w:lastRenderedPageBreak/>
        <w:t xml:space="preserve">This GMQL statement </w:t>
      </w:r>
      <w:r>
        <w:rPr>
          <w:lang w:val="en-US"/>
        </w:rPr>
        <w:t xml:space="preserve">shows how the GROUP operator can be used on both metadata and regions at the same time. In this case, it </w:t>
      </w:r>
      <w:r w:rsidRPr="00977B49">
        <w:rPr>
          <w:lang w:val="en-US"/>
        </w:rPr>
        <w:t xml:space="preserve">first groups the samples of </w:t>
      </w:r>
      <w:r>
        <w:rPr>
          <w:lang w:val="en-US"/>
        </w:rPr>
        <w:t xml:space="preserve">the </w:t>
      </w:r>
      <w:r w:rsidRPr="00977B49">
        <w:rPr>
          <w:lang w:val="en-US"/>
        </w:rPr>
        <w:t xml:space="preserve">EXP </w:t>
      </w:r>
      <w:r>
        <w:rPr>
          <w:lang w:val="en-US"/>
        </w:rPr>
        <w:t xml:space="preserve">dataset </w:t>
      </w:r>
      <w:r w:rsidRPr="00977B49">
        <w:rPr>
          <w:lang w:val="en-US"/>
        </w:rPr>
        <w:t xml:space="preserve">by </w:t>
      </w:r>
      <w:r>
        <w:rPr>
          <w:lang w:val="en-US"/>
        </w:rPr>
        <w:t xml:space="preserve">metadata attribute </w:t>
      </w:r>
      <w:proofErr w:type="spellStart"/>
      <w:r w:rsidRPr="00977B49">
        <w:rPr>
          <w:i/>
          <w:lang w:val="en-US"/>
        </w:rPr>
        <w:t>cell</w:t>
      </w:r>
      <w:r>
        <w:rPr>
          <w:i/>
          <w:lang w:val="en-US"/>
        </w:rPr>
        <w:t>_tissue</w:t>
      </w:r>
      <w:proofErr w:type="spellEnd"/>
      <w:r w:rsidRPr="00977B49">
        <w:rPr>
          <w:i/>
          <w:lang w:val="en-US"/>
        </w:rPr>
        <w:t xml:space="preserve"> </w:t>
      </w:r>
      <w:proofErr w:type="gramStart"/>
      <w:r>
        <w:rPr>
          <w:lang w:val="en-US"/>
        </w:rPr>
        <w:t>values</w:t>
      </w:r>
      <w:r w:rsidR="0056351F">
        <w:rPr>
          <w:lang w:val="en-US"/>
        </w:rPr>
        <w:t>, and</w:t>
      </w:r>
      <w:proofErr w:type="gramEnd"/>
      <w:r>
        <w:rPr>
          <w:lang w:val="en-US"/>
        </w:rPr>
        <w:t xml:space="preserve"> adds to each sample the attribute </w:t>
      </w:r>
      <w:r>
        <w:rPr>
          <w:i/>
          <w:lang w:val="en-US"/>
        </w:rPr>
        <w:t>_group</w:t>
      </w:r>
      <w:r>
        <w:rPr>
          <w:lang w:val="en-US"/>
        </w:rPr>
        <w:t xml:space="preserve"> to indicate which group it belongs to. T</w:t>
      </w:r>
      <w:r w:rsidRPr="00977B49">
        <w:rPr>
          <w:lang w:val="en-US"/>
        </w:rPr>
        <w:t>hen</w:t>
      </w:r>
      <w:r>
        <w:rPr>
          <w:lang w:val="en-US"/>
        </w:rPr>
        <w:t>,</w:t>
      </w:r>
      <w:r w:rsidRPr="00977B49">
        <w:rPr>
          <w:lang w:val="en-US"/>
        </w:rPr>
        <w:t xml:space="preserve"> </w:t>
      </w:r>
      <w:r>
        <w:rPr>
          <w:lang w:val="en-US"/>
        </w:rPr>
        <w:t xml:space="preserve">it </w:t>
      </w:r>
      <w:r w:rsidRPr="00977B49">
        <w:rPr>
          <w:lang w:val="en-US"/>
        </w:rPr>
        <w:t>calculates the minimum</w:t>
      </w:r>
      <w:r>
        <w:rPr>
          <w:lang w:val="en-US"/>
        </w:rPr>
        <w:t xml:space="preserve"> value of the metadata attribute</w:t>
      </w:r>
      <w:r w:rsidRPr="00977B49">
        <w:rPr>
          <w:lang w:val="en-US"/>
        </w:rPr>
        <w:t xml:space="preserve"> </w:t>
      </w:r>
      <w:proofErr w:type="spellStart"/>
      <w:r>
        <w:rPr>
          <w:i/>
          <w:lang w:val="en-US"/>
        </w:rPr>
        <w:t>cell_tier</w:t>
      </w:r>
      <w:proofErr w:type="spellEnd"/>
      <w:r>
        <w:rPr>
          <w:lang w:val="en-US"/>
        </w:rPr>
        <w:t xml:space="preserve"> over the samples that are part of a same group and adds this to all samples as value of the new metadata attribute </w:t>
      </w:r>
      <w:proofErr w:type="spellStart"/>
      <w:r w:rsidRPr="00264E53">
        <w:rPr>
          <w:i/>
          <w:lang w:val="en-US"/>
        </w:rPr>
        <w:t>min_</w:t>
      </w:r>
      <w:r w:rsidRPr="005170DF">
        <w:rPr>
          <w:i/>
          <w:lang w:val="en-US"/>
        </w:rPr>
        <w:t>tier</w:t>
      </w:r>
      <w:proofErr w:type="spellEnd"/>
      <w:r>
        <w:rPr>
          <w:lang w:val="en-US"/>
        </w:rPr>
        <w:t xml:space="preserve">. </w:t>
      </w:r>
    </w:p>
    <w:p w14:paraId="64B326E1" w14:textId="1B1C2AE6" w:rsidR="00E61978" w:rsidRDefault="00E61978" w:rsidP="00E61978">
      <w:pPr>
        <w:jc w:val="both"/>
        <w:rPr>
          <w:lang w:val="en-US"/>
        </w:rPr>
      </w:pPr>
      <w:r>
        <w:rPr>
          <w:lang w:val="en-US"/>
        </w:rPr>
        <w:t xml:space="preserve">Inside each sample, it groups the regions based on their coordinates (implicitly considered, without the need of using the </w:t>
      </w:r>
      <w:proofErr w:type="spellStart"/>
      <w:r>
        <w:rPr>
          <w:lang w:val="en-US"/>
        </w:rPr>
        <w:t>region_keys</w:t>
      </w:r>
      <w:proofErr w:type="spellEnd"/>
      <w:r>
        <w:rPr>
          <w:lang w:val="en-US"/>
        </w:rPr>
        <w:t xml:space="preserve"> option); for each region group it keeps only one region, and calculates the new region attribute </w:t>
      </w:r>
      <w:proofErr w:type="spellStart"/>
      <w:r w:rsidRPr="000D4326">
        <w:rPr>
          <w:i/>
          <w:lang w:val="en-US"/>
        </w:rPr>
        <w:t>min</w:t>
      </w:r>
      <w:r>
        <w:rPr>
          <w:i/>
          <w:lang w:val="en-US"/>
        </w:rPr>
        <w:t>_s</w:t>
      </w:r>
      <w:r w:rsidRPr="000D4326">
        <w:rPr>
          <w:i/>
          <w:lang w:val="en-US"/>
        </w:rPr>
        <w:t>ig</w:t>
      </w:r>
      <w:r>
        <w:rPr>
          <w:i/>
          <w:lang w:val="en-US"/>
        </w:rPr>
        <w:t>nal</w:t>
      </w:r>
      <w:proofErr w:type="spellEnd"/>
      <w:r>
        <w:rPr>
          <w:lang w:val="en-US"/>
        </w:rPr>
        <w:t xml:space="preserve"> as the minimum of the values taken by the region attribute </w:t>
      </w:r>
      <w:r w:rsidRPr="005D35C0">
        <w:rPr>
          <w:i/>
          <w:lang w:val="en-US"/>
        </w:rPr>
        <w:t>signal</w:t>
      </w:r>
      <w:r>
        <w:rPr>
          <w:lang w:val="en-US"/>
        </w:rPr>
        <w:t xml:space="preserve"> in each region group.</w:t>
      </w:r>
    </w:p>
    <w:p w14:paraId="47E76BDE" w14:textId="77777777" w:rsidR="00E61978" w:rsidRDefault="00E61978" w:rsidP="00E61978">
      <w:pPr>
        <w:jc w:val="both"/>
        <w:rPr>
          <w:lang w:val="en-US"/>
        </w:rPr>
      </w:pPr>
    </w:p>
    <w:p w14:paraId="1421FB9E" w14:textId="77777777" w:rsidR="00E61978" w:rsidRPr="00977B49" w:rsidRDefault="00E61978" w:rsidP="00E61978">
      <w:pPr>
        <w:jc w:val="both"/>
        <w:rPr>
          <w:lang w:val="en-US"/>
        </w:rPr>
      </w:pPr>
    </w:p>
    <w:p w14:paraId="76BE9950" w14:textId="77777777" w:rsidR="00E61978" w:rsidRDefault="00E61978" w:rsidP="00E61978">
      <w:pPr>
        <w:pStyle w:val="Titolo2"/>
        <w:numPr>
          <w:ilvl w:val="0"/>
          <w:numId w:val="13"/>
        </w:numPr>
        <w:contextualSpacing/>
        <w:jc w:val="both"/>
      </w:pPr>
      <w:bookmarkStart w:id="15" w:name="_Toc19192305"/>
      <w:r>
        <w:t>MERGE</w:t>
      </w:r>
      <w:bookmarkEnd w:id="15"/>
    </w:p>
    <w:p w14:paraId="090C85C1" w14:textId="77777777" w:rsidR="00E61978" w:rsidRPr="00282A73" w:rsidRDefault="00E61978" w:rsidP="00E61978">
      <w:pPr>
        <w:jc w:val="both"/>
        <w:rPr>
          <w:lang w:val="en-US"/>
        </w:rPr>
      </w:pPr>
      <w:r w:rsidRPr="00282A73">
        <w:rPr>
          <w:lang w:val="en-US"/>
        </w:rPr>
        <w:t>The MERGE operator builds a new dataset consisting of a single sample having</w:t>
      </w:r>
      <w:r>
        <w:rPr>
          <w:lang w:val="en-US"/>
        </w:rPr>
        <w:t>:</w:t>
      </w:r>
    </w:p>
    <w:p w14:paraId="407401F9" w14:textId="77777777" w:rsidR="00E61978" w:rsidRPr="00282A73" w:rsidRDefault="00E61978" w:rsidP="00E61978">
      <w:pPr>
        <w:numPr>
          <w:ilvl w:val="0"/>
          <w:numId w:val="31"/>
        </w:numPr>
        <w:contextualSpacing/>
        <w:jc w:val="both"/>
        <w:rPr>
          <w:lang w:val="en-US"/>
        </w:rPr>
      </w:pPr>
      <w:r w:rsidRPr="00282A73">
        <w:rPr>
          <w:lang w:val="en-US"/>
        </w:rPr>
        <w:t>as regions</w:t>
      </w:r>
      <w:r>
        <w:rPr>
          <w:lang w:val="en-US"/>
        </w:rPr>
        <w:t>,</w:t>
      </w:r>
      <w:r w:rsidRPr="00282A73">
        <w:rPr>
          <w:lang w:val="en-US"/>
        </w:rPr>
        <w:t xml:space="preserve"> all the regions of all the input samples, with the same attributes and values</w:t>
      </w:r>
      <w:r>
        <w:rPr>
          <w:lang w:val="en-US"/>
        </w:rPr>
        <w:t>;</w:t>
      </w:r>
      <w:r w:rsidRPr="00282A73">
        <w:rPr>
          <w:lang w:val="en-US"/>
        </w:rPr>
        <w:t xml:space="preserve"> </w:t>
      </w:r>
    </w:p>
    <w:p w14:paraId="3D7C8486" w14:textId="77777777" w:rsidR="00E61978" w:rsidRPr="00282A73" w:rsidRDefault="00E61978" w:rsidP="00E61978">
      <w:pPr>
        <w:numPr>
          <w:ilvl w:val="0"/>
          <w:numId w:val="31"/>
        </w:numPr>
        <w:contextualSpacing/>
        <w:jc w:val="both"/>
        <w:rPr>
          <w:lang w:val="en-US"/>
        </w:rPr>
      </w:pPr>
      <w:r w:rsidRPr="00282A73">
        <w:rPr>
          <w:lang w:val="en-US"/>
        </w:rPr>
        <w:t>as metadata</w:t>
      </w:r>
      <w:r>
        <w:rPr>
          <w:lang w:val="en-US"/>
        </w:rPr>
        <w:t>,</w:t>
      </w:r>
      <w:r w:rsidRPr="00282A73">
        <w:rPr>
          <w:lang w:val="en-US"/>
        </w:rPr>
        <w:t xml:space="preserve"> the union of all the metadata attribu</w:t>
      </w:r>
      <w:r>
        <w:rPr>
          <w:lang w:val="en-US"/>
        </w:rPr>
        <w:t>te-values of the input samples.</w:t>
      </w:r>
    </w:p>
    <w:p w14:paraId="6CF4E510" w14:textId="77777777" w:rsidR="00E61978" w:rsidRPr="00282A73" w:rsidRDefault="00E61978" w:rsidP="00E61978">
      <w:pPr>
        <w:jc w:val="both"/>
        <w:rPr>
          <w:color w:val="FF0000"/>
          <w:lang w:val="en-US"/>
        </w:rPr>
      </w:pPr>
      <w:r w:rsidRPr="00282A73">
        <w:rPr>
          <w:lang w:val="en-US"/>
        </w:rPr>
        <w:t xml:space="preserve">A </w:t>
      </w:r>
      <w:proofErr w:type="spellStart"/>
      <w:r w:rsidRPr="00282A73">
        <w:rPr>
          <w:i/>
          <w:lang w:val="en-US"/>
        </w:rPr>
        <w:t>groupby</w:t>
      </w:r>
      <w:proofErr w:type="spellEnd"/>
      <w:r w:rsidRPr="00282A73">
        <w:rPr>
          <w:i/>
          <w:lang w:val="en-US"/>
        </w:rPr>
        <w:t xml:space="preserve"> </w:t>
      </w:r>
      <w:r w:rsidRPr="00282A73">
        <w:rPr>
          <w:lang w:val="en-US"/>
        </w:rPr>
        <w:t xml:space="preserve">clause can be specified on metadata: the samples are then partitioned in groups, each with a distinct value of the grouping metadata attributes, and the MERGE operation is applied to each group separately, yielding to one sample in the result dataset for each group. Samples without the grouping metadata attributes are disregarded. </w:t>
      </w:r>
    </w:p>
    <w:p w14:paraId="0A049598" w14:textId="77777777" w:rsidR="00E61978" w:rsidRPr="00282A73" w:rsidRDefault="00E61978" w:rsidP="00E61978">
      <w:pPr>
        <w:jc w:val="both"/>
        <w:rPr>
          <w:lang w:val="en-US"/>
        </w:rPr>
      </w:pPr>
      <w:r w:rsidRPr="00282A73">
        <w:rPr>
          <w:lang w:val="en-US"/>
        </w:rPr>
        <w:t>The general syntax for MERGE is:</w:t>
      </w:r>
      <w:r w:rsidRPr="00282A73">
        <w:rPr>
          <w:lang w:val="en-US"/>
        </w:rPr>
        <w:tab/>
      </w:r>
    </w:p>
    <w:p w14:paraId="6CEBA894" w14:textId="77777777" w:rsidR="00E61978" w:rsidRPr="00282A73" w:rsidRDefault="00E61978" w:rsidP="00E61978">
      <w:pPr>
        <w:jc w:val="both"/>
        <w:rPr>
          <w:lang w:val="en-US"/>
        </w:rPr>
      </w:pPr>
      <w:proofErr w:type="spellStart"/>
      <w:r w:rsidRPr="00282A73">
        <w:rPr>
          <w:i/>
          <w:lang w:val="en-US"/>
        </w:rPr>
        <w:t>DS</w:t>
      </w:r>
      <w:r w:rsidRPr="00282A73">
        <w:rPr>
          <w:i/>
          <w:vertAlign w:val="subscript"/>
          <w:lang w:val="en-US"/>
        </w:rPr>
        <w:t>out</w:t>
      </w:r>
      <w:proofErr w:type="spellEnd"/>
      <w:r w:rsidRPr="00282A73">
        <w:rPr>
          <w:lang w:val="en-US"/>
        </w:rPr>
        <w:t xml:space="preserve"> = </w:t>
      </w:r>
      <w:proofErr w:type="gramStart"/>
      <w:r w:rsidRPr="00282A73">
        <w:rPr>
          <w:lang w:val="en-US"/>
        </w:rPr>
        <w:t>MERGE(</w:t>
      </w:r>
      <w:proofErr w:type="spellStart"/>
      <w:proofErr w:type="gramEnd"/>
      <w:r w:rsidRPr="00282A73">
        <w:rPr>
          <w:lang w:val="en-US"/>
        </w:rPr>
        <w:t>groupby</w:t>
      </w:r>
      <w:proofErr w:type="spellEnd"/>
      <w:r w:rsidRPr="00282A73">
        <w:rPr>
          <w:lang w:val="en-US"/>
        </w:rPr>
        <w:t xml:space="preserve">: </w:t>
      </w:r>
      <w:r w:rsidRPr="00282A73">
        <w:rPr>
          <w:i/>
          <w:lang w:val="en-US"/>
        </w:rPr>
        <w:t>M</w:t>
      </w:r>
      <w:r w:rsidRPr="00282A73">
        <w:rPr>
          <w:i/>
          <w:vertAlign w:val="subscript"/>
          <w:lang w:val="en-US"/>
        </w:rPr>
        <w:t>1</w:t>
      </w:r>
      <w:r w:rsidRPr="00282A73">
        <w:rPr>
          <w:lang w:val="en-US"/>
        </w:rPr>
        <w:t xml:space="preserve">, ..., </w:t>
      </w:r>
      <w:r w:rsidRPr="00282A73">
        <w:rPr>
          <w:i/>
          <w:lang w:val="en-US"/>
        </w:rPr>
        <w:t>M</w:t>
      </w:r>
      <w:r w:rsidRPr="00282A73">
        <w:rPr>
          <w:i/>
          <w:vertAlign w:val="subscript"/>
          <w:lang w:val="en-US"/>
        </w:rPr>
        <w:t>n</w:t>
      </w:r>
      <w:r w:rsidRPr="00282A73">
        <w:rPr>
          <w:lang w:val="en-US"/>
        </w:rPr>
        <w:t xml:space="preserve">) </w:t>
      </w:r>
      <w:proofErr w:type="spellStart"/>
      <w:r w:rsidRPr="00282A73">
        <w:rPr>
          <w:i/>
          <w:lang w:val="en-US"/>
        </w:rPr>
        <w:t>DS</w:t>
      </w:r>
      <w:r w:rsidRPr="00282A73">
        <w:rPr>
          <w:i/>
          <w:vertAlign w:val="subscript"/>
          <w:lang w:val="en-US"/>
        </w:rPr>
        <w:t>in</w:t>
      </w:r>
      <w:proofErr w:type="spellEnd"/>
      <w:r w:rsidRPr="00282A73">
        <w:rPr>
          <w:lang w:val="en-US"/>
        </w:rPr>
        <w:t>;</w:t>
      </w:r>
    </w:p>
    <w:p w14:paraId="27AF3718" w14:textId="77777777" w:rsidR="00E61978" w:rsidRDefault="00E61978" w:rsidP="00E61978">
      <w:pPr>
        <w:jc w:val="both"/>
      </w:pPr>
      <w:r w:rsidRPr="00C144FE">
        <w:rPr>
          <w:lang w:val="en-US"/>
        </w:rPr>
        <w:t>where</w:t>
      </w:r>
      <w:r>
        <w:t>:</w:t>
      </w:r>
    </w:p>
    <w:p w14:paraId="07E15AFB" w14:textId="77777777" w:rsidR="00E61978" w:rsidRPr="00282A73" w:rsidRDefault="00E61978" w:rsidP="00E61978">
      <w:pPr>
        <w:numPr>
          <w:ilvl w:val="0"/>
          <w:numId w:val="4"/>
        </w:numPr>
        <w:contextualSpacing/>
        <w:jc w:val="both"/>
        <w:rPr>
          <w:lang w:val="en-US"/>
        </w:rPr>
      </w:pPr>
      <w:proofErr w:type="spellStart"/>
      <w:r w:rsidRPr="00282A73">
        <w:rPr>
          <w:i/>
          <w:lang w:val="en-US"/>
        </w:rPr>
        <w:t>DS</w:t>
      </w:r>
      <w:r w:rsidRPr="00282A73">
        <w:rPr>
          <w:i/>
          <w:vertAlign w:val="subscript"/>
          <w:lang w:val="en-US"/>
        </w:rPr>
        <w:t>in</w:t>
      </w:r>
      <w:proofErr w:type="spellEnd"/>
      <w:r w:rsidRPr="00282A73">
        <w:rPr>
          <w:lang w:val="en-US"/>
        </w:rPr>
        <w:t xml:space="preserve"> is the input dataset to be merged;</w:t>
      </w:r>
    </w:p>
    <w:p w14:paraId="6B6BF8B1" w14:textId="77777777" w:rsidR="00E61978" w:rsidRPr="00282A73" w:rsidRDefault="00E61978" w:rsidP="00E61978">
      <w:pPr>
        <w:numPr>
          <w:ilvl w:val="0"/>
          <w:numId w:val="26"/>
        </w:numPr>
        <w:contextualSpacing/>
        <w:jc w:val="both"/>
        <w:rPr>
          <w:lang w:val="en-US"/>
        </w:rPr>
      </w:pPr>
      <w:proofErr w:type="spellStart"/>
      <w:r w:rsidRPr="00282A73">
        <w:rPr>
          <w:i/>
          <w:lang w:val="en-US"/>
        </w:rPr>
        <w:t>DS</w:t>
      </w:r>
      <w:r w:rsidRPr="00282A73">
        <w:rPr>
          <w:i/>
          <w:vertAlign w:val="subscript"/>
          <w:lang w:val="en-US"/>
        </w:rPr>
        <w:t>out</w:t>
      </w:r>
      <w:proofErr w:type="spellEnd"/>
      <w:r w:rsidRPr="00282A73">
        <w:rPr>
          <w:lang w:val="en-US"/>
        </w:rPr>
        <w:t xml:space="preserve"> is the output dataset;</w:t>
      </w:r>
    </w:p>
    <w:p w14:paraId="28309045" w14:textId="77777777" w:rsidR="00E61978" w:rsidRPr="00282A73" w:rsidRDefault="00E61978" w:rsidP="00E61978">
      <w:pPr>
        <w:numPr>
          <w:ilvl w:val="0"/>
          <w:numId w:val="26"/>
        </w:numPr>
        <w:contextualSpacing/>
        <w:jc w:val="both"/>
        <w:rPr>
          <w:lang w:val="en-US"/>
        </w:rPr>
      </w:pPr>
      <w:r w:rsidRPr="00282A73">
        <w:rPr>
          <w:i/>
          <w:lang w:val="en-US"/>
        </w:rPr>
        <w:t>M</w:t>
      </w:r>
      <w:r w:rsidRPr="00282A73">
        <w:rPr>
          <w:i/>
          <w:vertAlign w:val="subscript"/>
          <w:lang w:val="en-US"/>
        </w:rPr>
        <w:t>1</w:t>
      </w:r>
      <w:r w:rsidRPr="00282A73">
        <w:rPr>
          <w:lang w:val="en-US"/>
        </w:rPr>
        <w:t xml:space="preserve">, ..., </w:t>
      </w:r>
      <w:r w:rsidRPr="00282A73">
        <w:rPr>
          <w:i/>
          <w:lang w:val="en-US"/>
        </w:rPr>
        <w:t>M</w:t>
      </w:r>
      <w:r w:rsidRPr="00282A73">
        <w:rPr>
          <w:i/>
          <w:vertAlign w:val="subscript"/>
          <w:lang w:val="en-US"/>
        </w:rPr>
        <w:t>n</w:t>
      </w:r>
      <w:r w:rsidRPr="00282A73">
        <w:rPr>
          <w:lang w:val="en-US"/>
        </w:rPr>
        <w:t xml:space="preserve"> are the (optional) metadata attributes used in the </w:t>
      </w:r>
      <w:proofErr w:type="spellStart"/>
      <w:r w:rsidRPr="00282A73">
        <w:rPr>
          <w:i/>
          <w:lang w:val="en-US"/>
        </w:rPr>
        <w:t>groupby</w:t>
      </w:r>
      <w:proofErr w:type="spellEnd"/>
      <w:r w:rsidRPr="00282A73">
        <w:rPr>
          <w:i/>
          <w:lang w:val="en-US"/>
        </w:rPr>
        <w:t xml:space="preserve"> </w:t>
      </w:r>
      <w:r w:rsidRPr="00282A73">
        <w:rPr>
          <w:lang w:val="en-US"/>
        </w:rPr>
        <w:t>clause (see below).</w:t>
      </w:r>
    </w:p>
    <w:p w14:paraId="6A1B652E" w14:textId="77777777" w:rsidR="00E61978" w:rsidRDefault="00E61978" w:rsidP="00E61978">
      <w:pPr>
        <w:jc w:val="both"/>
        <w:rPr>
          <w:u w:val="single"/>
          <w:lang w:val="en-US"/>
        </w:rPr>
      </w:pPr>
    </w:p>
    <w:p w14:paraId="380585CE" w14:textId="77777777" w:rsidR="00E61978" w:rsidRDefault="00E61978" w:rsidP="00E61978">
      <w:pPr>
        <w:jc w:val="both"/>
        <w:rPr>
          <w:lang w:val="en-US"/>
        </w:rPr>
      </w:pPr>
      <w:r w:rsidRPr="000E2D1B">
        <w:rPr>
          <w:u w:val="single"/>
          <w:lang w:val="en-US"/>
        </w:rPr>
        <w:t xml:space="preserve">Note </w:t>
      </w:r>
      <w:r>
        <w:rPr>
          <w:u w:val="single"/>
          <w:lang w:val="en-US"/>
        </w:rPr>
        <w:t>1</w:t>
      </w:r>
      <w:r w:rsidRPr="003F0392">
        <w:rPr>
          <w:lang w:val="en-US"/>
        </w:rPr>
        <w:t>:</w:t>
      </w:r>
      <w:r>
        <w:rPr>
          <w:lang w:val="en-US"/>
        </w:rPr>
        <w:t xml:space="preserve"> As mentioned in the </w:t>
      </w:r>
      <w:r>
        <w:rPr>
          <w:i/>
          <w:lang w:val="en-US"/>
        </w:rPr>
        <w:t>Foreword</w:t>
      </w:r>
      <w:r>
        <w:rPr>
          <w:lang w:val="en-US"/>
        </w:rPr>
        <w:t xml:space="preserve"> section, in </w:t>
      </w:r>
      <w:proofErr w:type="spellStart"/>
      <w:r>
        <w:rPr>
          <w:i/>
          <w:lang w:val="en-US"/>
        </w:rPr>
        <w:t>gropby</w:t>
      </w:r>
      <w:proofErr w:type="spellEnd"/>
      <w:r>
        <w:rPr>
          <w:lang w:val="en-US"/>
        </w:rPr>
        <w:t xml:space="preserve"> option (which is one of the possible </w:t>
      </w:r>
      <w:proofErr w:type="spellStart"/>
      <w:r>
        <w:rPr>
          <w:i/>
          <w:lang w:val="en-US"/>
        </w:rPr>
        <w:t>metajoin</w:t>
      </w:r>
      <w:proofErr w:type="spellEnd"/>
      <w:r>
        <w:rPr>
          <w:lang w:val="en-US"/>
        </w:rPr>
        <w:t xml:space="preserve"> options of GMQL) different alternatives are available</w:t>
      </w:r>
      <w:r w:rsidRPr="00E569B1">
        <w:rPr>
          <w:lang w:val="en-US"/>
        </w:rPr>
        <w:t xml:space="preserve"> </w:t>
      </w:r>
      <w:r>
        <w:rPr>
          <w:lang w:val="en-US"/>
        </w:rPr>
        <w:t>with respect to dot-separated prefixes in case present for metadata attribute names:</w:t>
      </w:r>
    </w:p>
    <w:p w14:paraId="46EAFF7C" w14:textId="77777777" w:rsidR="00E61978" w:rsidRPr="000E2D1B" w:rsidRDefault="00E61978" w:rsidP="00E61978">
      <w:pPr>
        <w:pStyle w:val="Paragrafoelenco"/>
        <w:numPr>
          <w:ilvl w:val="0"/>
          <w:numId w:val="40"/>
        </w:numPr>
        <w:shd w:val="clear" w:color="auto" w:fill="FFFFFF"/>
        <w:spacing w:line="240" w:lineRule="auto"/>
        <w:jc w:val="both"/>
        <w:rPr>
          <w:color w:val="222222"/>
          <w:lang w:val="en-GB" w:eastAsia="en-GB"/>
        </w:rPr>
      </w:pPr>
      <w:proofErr w:type="spellStart"/>
      <w:r w:rsidRPr="0060509B">
        <w:rPr>
          <w:rFonts w:eastAsia="Times New Roman"/>
          <w:shd w:val="clear" w:color="auto" w:fill="FFFFFF"/>
          <w:lang w:val="en-GB" w:eastAsia="en-GB"/>
        </w:rPr>
        <w:t>metadata_attribute_name</w:t>
      </w:r>
      <w:proofErr w:type="spellEnd"/>
      <w:r w:rsidRPr="000E2D1B">
        <w:rPr>
          <w:color w:val="222222"/>
          <w:lang w:val="en-US" w:eastAsia="en-GB"/>
        </w:rPr>
        <w:t>;</w:t>
      </w:r>
    </w:p>
    <w:p w14:paraId="4058151C" w14:textId="77777777" w:rsidR="00E61978" w:rsidRPr="000E2D1B" w:rsidRDefault="00E61978" w:rsidP="00E61978">
      <w:pPr>
        <w:pStyle w:val="Paragrafoelenco"/>
        <w:numPr>
          <w:ilvl w:val="0"/>
          <w:numId w:val="40"/>
        </w:numPr>
        <w:shd w:val="clear" w:color="auto" w:fill="FFFFFF"/>
        <w:spacing w:line="240" w:lineRule="auto"/>
        <w:jc w:val="both"/>
        <w:rPr>
          <w:color w:val="222222"/>
          <w:lang w:val="en-GB" w:eastAsia="en-GB"/>
        </w:rPr>
      </w:pPr>
      <w:proofErr w:type="gramStart"/>
      <w:r>
        <w:rPr>
          <w:bCs/>
          <w:color w:val="222222"/>
          <w:lang w:val="en-US" w:eastAsia="en-GB"/>
        </w:rPr>
        <w:t>EXACT</w:t>
      </w:r>
      <w:r w:rsidRPr="0060509B">
        <w:rPr>
          <w:rFonts w:eastAsia="Times New Roman"/>
          <w:shd w:val="clear" w:color="auto" w:fill="FFFFFF"/>
          <w:lang w:val="en-GB" w:eastAsia="en-GB"/>
        </w:rPr>
        <w:t>(</w:t>
      </w:r>
      <w:proofErr w:type="spellStart"/>
      <w:proofErr w:type="gramEnd"/>
      <w:r w:rsidRPr="0060509B">
        <w:rPr>
          <w:rFonts w:eastAsia="Times New Roman"/>
          <w:shd w:val="clear" w:color="auto" w:fill="FFFFFF"/>
          <w:lang w:val="en-GB" w:eastAsia="en-GB"/>
        </w:rPr>
        <w:t>metadata_attribute_name</w:t>
      </w:r>
      <w:proofErr w:type="spellEnd"/>
      <w:r w:rsidRPr="0060509B">
        <w:rPr>
          <w:rFonts w:eastAsia="Times New Roman"/>
          <w:shd w:val="clear" w:color="auto" w:fill="FFFFFF"/>
          <w:lang w:val="en-GB" w:eastAsia="en-GB"/>
        </w:rPr>
        <w:t>)</w:t>
      </w:r>
      <w:r w:rsidRPr="000E2D1B">
        <w:rPr>
          <w:color w:val="222222"/>
          <w:lang w:val="en-US" w:eastAsia="en-GB"/>
        </w:rPr>
        <w:t>;</w:t>
      </w:r>
    </w:p>
    <w:p w14:paraId="0E2E9D94" w14:textId="77777777" w:rsidR="00E61978" w:rsidRPr="005C5839" w:rsidRDefault="00E61978" w:rsidP="00E61978">
      <w:pPr>
        <w:pStyle w:val="Paragrafoelenco"/>
        <w:numPr>
          <w:ilvl w:val="0"/>
          <w:numId w:val="40"/>
        </w:numPr>
        <w:shd w:val="clear" w:color="auto" w:fill="FFFFFF"/>
        <w:spacing w:line="240" w:lineRule="auto"/>
        <w:jc w:val="both"/>
        <w:rPr>
          <w:color w:val="222222"/>
          <w:lang w:val="en-GB" w:eastAsia="en-GB"/>
        </w:rPr>
      </w:pPr>
      <w:proofErr w:type="gramStart"/>
      <w:r w:rsidRPr="005C5839">
        <w:rPr>
          <w:bCs/>
          <w:color w:val="222222"/>
          <w:lang w:val="en-US" w:eastAsia="en-GB"/>
        </w:rPr>
        <w:t>FULL</w:t>
      </w:r>
      <w:r w:rsidRPr="0060509B">
        <w:rPr>
          <w:rFonts w:eastAsia="Times New Roman"/>
          <w:shd w:val="clear" w:color="auto" w:fill="FFFFFF"/>
          <w:lang w:val="en-GB" w:eastAsia="en-GB"/>
        </w:rPr>
        <w:t>(</w:t>
      </w:r>
      <w:proofErr w:type="spellStart"/>
      <w:proofErr w:type="gramEnd"/>
      <w:r w:rsidRPr="0060509B">
        <w:rPr>
          <w:rFonts w:eastAsia="Times New Roman"/>
          <w:shd w:val="clear" w:color="auto" w:fill="FFFFFF"/>
          <w:lang w:val="en-GB" w:eastAsia="en-GB"/>
        </w:rPr>
        <w:t>metadata_attribute_name</w:t>
      </w:r>
      <w:proofErr w:type="spellEnd"/>
      <w:r w:rsidRPr="0060509B">
        <w:rPr>
          <w:rFonts w:eastAsia="Times New Roman"/>
          <w:shd w:val="clear" w:color="auto" w:fill="FFFFFF"/>
          <w:lang w:val="en-GB" w:eastAsia="en-GB"/>
        </w:rPr>
        <w:t>)</w:t>
      </w:r>
      <w:r w:rsidRPr="005C5839">
        <w:rPr>
          <w:color w:val="222222"/>
          <w:lang w:val="en-US" w:eastAsia="en-GB"/>
        </w:rPr>
        <w:t>. </w:t>
      </w:r>
    </w:p>
    <w:p w14:paraId="2D5FF867" w14:textId="77777777" w:rsidR="00E61978" w:rsidRPr="004D4CAF" w:rsidRDefault="00E61978" w:rsidP="00E61978">
      <w:pPr>
        <w:spacing w:line="240" w:lineRule="auto"/>
        <w:rPr>
          <w:rFonts w:eastAsia="Times New Roman"/>
          <w:shd w:val="clear" w:color="auto" w:fill="FFFFFF"/>
          <w:lang w:val="en-GB" w:eastAsia="en-GB"/>
        </w:rPr>
      </w:pPr>
      <w:r>
        <w:rPr>
          <w:rFonts w:eastAsia="Times New Roman"/>
          <w:shd w:val="clear" w:color="auto" w:fill="FFFFFF"/>
          <w:lang w:val="en-GB" w:eastAsia="en-GB"/>
        </w:rPr>
        <w:t xml:space="preserve">Please refer to the </w:t>
      </w:r>
      <w:hyperlink w:anchor="_Foreword:_Syntactic_conventions" w:history="1">
        <w:r w:rsidRPr="003D0C6B">
          <w:rPr>
            <w:rStyle w:val="Collegamentoipertestuale"/>
            <w:lang w:val="en-US"/>
          </w:rPr>
          <w:t>Foreword</w:t>
        </w:r>
      </w:hyperlink>
      <w:r>
        <w:rPr>
          <w:lang w:val="en-US"/>
        </w:rPr>
        <w:t xml:space="preserve"> section</w:t>
      </w:r>
      <w:r w:rsidRPr="006F0924">
        <w:rPr>
          <w:rFonts w:eastAsia="Times New Roman"/>
          <w:shd w:val="clear" w:color="auto" w:fill="FFFFFF"/>
          <w:lang w:val="en-GB" w:eastAsia="en-GB"/>
        </w:rPr>
        <w:t xml:space="preserve"> </w:t>
      </w:r>
      <w:r>
        <w:rPr>
          <w:rFonts w:eastAsia="Times New Roman"/>
          <w:shd w:val="clear" w:color="auto" w:fill="FFFFFF"/>
          <w:lang w:val="en-GB" w:eastAsia="en-GB"/>
        </w:rPr>
        <w:t>of this document for f</w:t>
      </w:r>
      <w:r w:rsidRPr="006F0924">
        <w:rPr>
          <w:rFonts w:eastAsia="Times New Roman"/>
          <w:shd w:val="clear" w:color="auto" w:fill="FFFFFF"/>
          <w:lang w:val="en-GB" w:eastAsia="en-GB"/>
        </w:rPr>
        <w:t>urther details.</w:t>
      </w:r>
    </w:p>
    <w:p w14:paraId="55C965C0" w14:textId="77777777" w:rsidR="00E61978" w:rsidRPr="001D2549" w:rsidRDefault="00E61978" w:rsidP="00E61978">
      <w:pPr>
        <w:jc w:val="both"/>
        <w:rPr>
          <w:lang w:val="en-GB"/>
        </w:rPr>
      </w:pPr>
    </w:p>
    <w:p w14:paraId="2A516AE4" w14:textId="77777777" w:rsidR="00E61978" w:rsidRPr="00282A73" w:rsidRDefault="00E61978" w:rsidP="00E61978">
      <w:pPr>
        <w:jc w:val="both"/>
        <w:rPr>
          <w:lang w:val="en-US"/>
        </w:rPr>
      </w:pPr>
      <w:r w:rsidRPr="00282A73">
        <w:rPr>
          <w:u w:val="single"/>
          <w:lang w:val="en-US"/>
        </w:rPr>
        <w:t>Example 1</w:t>
      </w:r>
      <w:r w:rsidRPr="00282A73">
        <w:rPr>
          <w:lang w:val="en-US"/>
        </w:rPr>
        <w:t>:</w:t>
      </w:r>
    </w:p>
    <w:p w14:paraId="107E7523" w14:textId="77777777" w:rsidR="00E61978" w:rsidRPr="00282A73" w:rsidRDefault="00E61978" w:rsidP="00E61978">
      <w:pPr>
        <w:jc w:val="both"/>
        <w:rPr>
          <w:lang w:val="en-US"/>
        </w:rPr>
      </w:pPr>
      <w:r w:rsidRPr="00282A73">
        <w:rPr>
          <w:lang w:val="en-US"/>
        </w:rPr>
        <w:t xml:space="preserve">MERGED_ALL = </w:t>
      </w:r>
      <w:proofErr w:type="gramStart"/>
      <w:r w:rsidRPr="00282A73">
        <w:rPr>
          <w:lang w:val="en-US"/>
        </w:rPr>
        <w:t>MERGE(</w:t>
      </w:r>
      <w:proofErr w:type="gramEnd"/>
      <w:r w:rsidRPr="00282A73">
        <w:rPr>
          <w:lang w:val="en-US"/>
        </w:rPr>
        <w:t>) INIT_DATA;</w:t>
      </w:r>
    </w:p>
    <w:p w14:paraId="5E607E0E" w14:textId="77777777" w:rsidR="00E61978" w:rsidRPr="00282A73" w:rsidRDefault="00E61978" w:rsidP="00E61978">
      <w:pPr>
        <w:spacing w:line="288" w:lineRule="auto"/>
        <w:jc w:val="both"/>
        <w:rPr>
          <w:lang w:val="en-US"/>
        </w:rPr>
      </w:pPr>
    </w:p>
    <w:p w14:paraId="36D0BDB9" w14:textId="77777777" w:rsidR="00E61978" w:rsidRPr="00282A73" w:rsidRDefault="00E61978" w:rsidP="00E61978">
      <w:pPr>
        <w:spacing w:line="288" w:lineRule="auto"/>
        <w:jc w:val="both"/>
        <w:rPr>
          <w:lang w:val="en-US"/>
        </w:rPr>
      </w:pPr>
      <w:r w:rsidRPr="00282A73">
        <w:rPr>
          <w:lang w:val="en-US"/>
        </w:rPr>
        <w:t>This GMQL statement collapses a bunch of samples (both regions and metadata) into a single one. More in detail, it creates a new dataset MERGED_ALL consisting of a single sample having as regions all the regions in the INIT_DATA dataset, with the same attributes and values, and as metadata the unio</w:t>
      </w:r>
      <w:r>
        <w:rPr>
          <w:lang w:val="en-US"/>
        </w:rPr>
        <w:t>n of all the metadata attribute</w:t>
      </w:r>
      <w:r w:rsidRPr="00282A73">
        <w:rPr>
          <w:lang w:val="en-US"/>
        </w:rPr>
        <w:t xml:space="preserve"> values of the samples of INIT_DATA.</w:t>
      </w:r>
    </w:p>
    <w:p w14:paraId="010B257F" w14:textId="77777777" w:rsidR="00E61978" w:rsidRPr="00282A73" w:rsidRDefault="00E61978" w:rsidP="00F826C2">
      <w:pPr>
        <w:keepNext/>
        <w:jc w:val="both"/>
        <w:rPr>
          <w:lang w:val="en-US"/>
        </w:rPr>
      </w:pPr>
      <w:r w:rsidRPr="00282A73">
        <w:rPr>
          <w:lang w:val="en-US"/>
        </w:rPr>
        <w:lastRenderedPageBreak/>
        <w:t>For instance, we may have this INIT_DATA input dataset:</w:t>
      </w:r>
    </w:p>
    <w:p w14:paraId="23AA30F6" w14:textId="77777777" w:rsidR="00E61978" w:rsidRDefault="00E61978" w:rsidP="00E61978">
      <w:pPr>
        <w:jc w:val="both"/>
      </w:pPr>
      <w:r>
        <w:rPr>
          <w:noProof/>
          <w:lang w:val="en-US" w:eastAsia="en-US"/>
        </w:rPr>
        <w:drawing>
          <wp:inline distT="114300" distB="114300" distL="114300" distR="114300" wp14:anchorId="6597316F" wp14:editId="74504C02">
            <wp:extent cx="5424488" cy="1648972"/>
            <wp:effectExtent l="0" t="0" r="0" b="0"/>
            <wp:docPr id="16"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0"/>
                    <a:srcRect/>
                    <a:stretch>
                      <a:fillRect/>
                    </a:stretch>
                  </pic:blipFill>
                  <pic:spPr>
                    <a:xfrm>
                      <a:off x="0" y="0"/>
                      <a:ext cx="5424488" cy="1648972"/>
                    </a:xfrm>
                    <a:prstGeom prst="rect">
                      <a:avLst/>
                    </a:prstGeom>
                    <a:ln/>
                  </pic:spPr>
                </pic:pic>
              </a:graphicData>
            </a:graphic>
          </wp:inline>
        </w:drawing>
      </w:r>
    </w:p>
    <w:p w14:paraId="53250D35" w14:textId="77777777" w:rsidR="00E61978" w:rsidRDefault="00E61978" w:rsidP="00E61978">
      <w:pPr>
        <w:jc w:val="both"/>
        <w:rPr>
          <w:lang w:val="en-US"/>
        </w:rPr>
      </w:pPr>
    </w:p>
    <w:p w14:paraId="4F78864D" w14:textId="77777777" w:rsidR="00E61978" w:rsidRPr="00282A73" w:rsidRDefault="00E61978" w:rsidP="00E61978">
      <w:pPr>
        <w:jc w:val="both"/>
        <w:rPr>
          <w:lang w:val="en-US"/>
        </w:rPr>
      </w:pPr>
      <w:r w:rsidRPr="00282A73">
        <w:rPr>
          <w:lang w:val="en-US"/>
        </w:rPr>
        <w:t>And would get this MERGED_ALL result:</w:t>
      </w:r>
    </w:p>
    <w:p w14:paraId="5DC52A9D" w14:textId="77777777" w:rsidR="00E61978" w:rsidRDefault="00E61978" w:rsidP="00E61978">
      <w:pPr>
        <w:jc w:val="both"/>
      </w:pPr>
      <w:r>
        <w:rPr>
          <w:noProof/>
          <w:lang w:val="en-US" w:eastAsia="en-US"/>
        </w:rPr>
        <w:drawing>
          <wp:inline distT="114300" distB="114300" distL="114300" distR="114300" wp14:anchorId="4780DD04" wp14:editId="35ABB8B2">
            <wp:extent cx="5457825" cy="1000125"/>
            <wp:effectExtent l="0" t="0" r="0" b="0"/>
            <wp:docPr id="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1"/>
                    <a:srcRect r="4817"/>
                    <a:stretch>
                      <a:fillRect/>
                    </a:stretch>
                  </pic:blipFill>
                  <pic:spPr>
                    <a:xfrm>
                      <a:off x="0" y="0"/>
                      <a:ext cx="5457825" cy="1000125"/>
                    </a:xfrm>
                    <a:prstGeom prst="rect">
                      <a:avLst/>
                    </a:prstGeom>
                    <a:ln/>
                  </pic:spPr>
                </pic:pic>
              </a:graphicData>
            </a:graphic>
          </wp:inline>
        </w:drawing>
      </w:r>
    </w:p>
    <w:p w14:paraId="70009F6D" w14:textId="77777777" w:rsidR="00E61978" w:rsidRDefault="00E61978" w:rsidP="00E61978">
      <w:pPr>
        <w:jc w:val="both"/>
      </w:pPr>
      <w:r>
        <w:tab/>
      </w:r>
      <w:r>
        <w:tab/>
      </w:r>
    </w:p>
    <w:p w14:paraId="62F102FE" w14:textId="77777777" w:rsidR="00E61978" w:rsidRPr="00282A73" w:rsidRDefault="00E61978" w:rsidP="00E61978">
      <w:pPr>
        <w:jc w:val="both"/>
        <w:rPr>
          <w:lang w:val="en-US"/>
        </w:rPr>
      </w:pPr>
      <w:r w:rsidRPr="00282A73">
        <w:rPr>
          <w:u w:val="single"/>
          <w:lang w:val="en-US"/>
        </w:rPr>
        <w:t>Example 2</w:t>
      </w:r>
      <w:r w:rsidRPr="00282A73">
        <w:rPr>
          <w:lang w:val="en-US"/>
        </w:rPr>
        <w:t>:</w:t>
      </w:r>
    </w:p>
    <w:p w14:paraId="530CC7C7" w14:textId="77777777" w:rsidR="00E61978" w:rsidRPr="00282A73" w:rsidRDefault="00E61978" w:rsidP="00E61978">
      <w:pPr>
        <w:jc w:val="both"/>
        <w:rPr>
          <w:lang w:val="en-US"/>
        </w:rPr>
      </w:pPr>
      <w:r w:rsidRPr="00282A73">
        <w:rPr>
          <w:lang w:val="en-US"/>
        </w:rPr>
        <w:t xml:space="preserve">MERGED = </w:t>
      </w:r>
      <w:proofErr w:type="gramStart"/>
      <w:r w:rsidRPr="00282A73">
        <w:rPr>
          <w:lang w:val="en-US"/>
        </w:rPr>
        <w:t>MERGE(</w:t>
      </w:r>
      <w:proofErr w:type="spellStart"/>
      <w:proofErr w:type="gramEnd"/>
      <w:r w:rsidRPr="00282A73">
        <w:rPr>
          <w:lang w:val="en-US"/>
        </w:rPr>
        <w:t>groupby</w:t>
      </w:r>
      <w:proofErr w:type="spellEnd"/>
      <w:r w:rsidRPr="00282A73">
        <w:rPr>
          <w:lang w:val="en-US"/>
        </w:rPr>
        <w:t xml:space="preserve">: </w:t>
      </w:r>
      <w:proofErr w:type="spellStart"/>
      <w:r w:rsidRPr="00282A73">
        <w:rPr>
          <w:lang w:val="en-US"/>
        </w:rPr>
        <w:t>antibody_target</w:t>
      </w:r>
      <w:proofErr w:type="spellEnd"/>
      <w:r w:rsidRPr="00282A73">
        <w:rPr>
          <w:lang w:val="en-US"/>
        </w:rPr>
        <w:t>) EXPERIMENT;</w:t>
      </w:r>
    </w:p>
    <w:p w14:paraId="2C5900A6" w14:textId="77777777" w:rsidR="00E61978" w:rsidRPr="00282A73" w:rsidRDefault="00E61978" w:rsidP="00E61978">
      <w:pPr>
        <w:jc w:val="both"/>
        <w:rPr>
          <w:lang w:val="en-US"/>
        </w:rPr>
      </w:pPr>
    </w:p>
    <w:p w14:paraId="6D7AB499" w14:textId="77777777" w:rsidR="00E61978" w:rsidRPr="00282A73" w:rsidRDefault="00E61978" w:rsidP="00E61978">
      <w:pPr>
        <w:jc w:val="both"/>
        <w:rPr>
          <w:lang w:val="en-US"/>
        </w:rPr>
      </w:pPr>
      <w:r w:rsidRPr="00282A73">
        <w:rPr>
          <w:lang w:val="en-US"/>
        </w:rPr>
        <w:t>This GMQL statement creates a dataset called MERGED</w:t>
      </w:r>
      <w:r>
        <w:rPr>
          <w:lang w:val="en-US"/>
        </w:rPr>
        <w:t>,</w:t>
      </w:r>
      <w:r w:rsidRPr="00282A73">
        <w:rPr>
          <w:lang w:val="en-US"/>
        </w:rPr>
        <w:t xml:space="preserve"> which contains one sample for each </w:t>
      </w:r>
      <w:proofErr w:type="spellStart"/>
      <w:r w:rsidRPr="00282A73">
        <w:rPr>
          <w:lang w:val="en-US"/>
        </w:rPr>
        <w:t>antibody_target</w:t>
      </w:r>
      <w:proofErr w:type="spellEnd"/>
      <w:r w:rsidRPr="00282A73">
        <w:rPr>
          <w:lang w:val="en-US"/>
        </w:rPr>
        <w:t xml:space="preserve"> value found within the metadata of the EXPERIMENT dataset sample</w:t>
      </w:r>
      <w:r>
        <w:rPr>
          <w:lang w:val="en-US"/>
        </w:rPr>
        <w:t>s</w:t>
      </w:r>
      <w:r w:rsidRPr="00282A73">
        <w:rPr>
          <w:lang w:val="en-US"/>
        </w:rPr>
        <w:t xml:space="preserve">; each created sample contains all regions from all EXPERIMENT samples with </w:t>
      </w:r>
      <w:r>
        <w:rPr>
          <w:lang w:val="en-US"/>
        </w:rPr>
        <w:t>the same</w:t>
      </w:r>
      <w:r w:rsidRPr="00282A73">
        <w:rPr>
          <w:lang w:val="en-US"/>
        </w:rPr>
        <w:t xml:space="preserve"> specific value for their </w:t>
      </w:r>
      <w:proofErr w:type="spellStart"/>
      <w:r w:rsidRPr="00282A73">
        <w:rPr>
          <w:i/>
          <w:lang w:val="en-US"/>
        </w:rPr>
        <w:t>antibody_target</w:t>
      </w:r>
      <w:proofErr w:type="spellEnd"/>
      <w:r w:rsidRPr="00282A73">
        <w:rPr>
          <w:lang w:val="en-US"/>
        </w:rPr>
        <w:t xml:space="preserve"> metadata attribute.</w:t>
      </w:r>
    </w:p>
    <w:p w14:paraId="176F38B0" w14:textId="77777777" w:rsidR="00E61978" w:rsidRPr="00282A73" w:rsidRDefault="00E61978" w:rsidP="00E61978">
      <w:pPr>
        <w:jc w:val="both"/>
        <w:rPr>
          <w:color w:val="A4C2F4"/>
          <w:lang w:val="en-US"/>
        </w:rPr>
      </w:pPr>
    </w:p>
    <w:p w14:paraId="20DE6905" w14:textId="77777777" w:rsidR="00E61978" w:rsidRPr="00282A73" w:rsidRDefault="00E61978" w:rsidP="00E61978">
      <w:pPr>
        <w:jc w:val="both"/>
        <w:rPr>
          <w:lang w:val="en-US"/>
        </w:rPr>
      </w:pPr>
    </w:p>
    <w:p w14:paraId="0F6F9752" w14:textId="77777777" w:rsidR="00E61978" w:rsidRDefault="00E61978" w:rsidP="00E61978">
      <w:pPr>
        <w:pStyle w:val="Titolo2"/>
        <w:numPr>
          <w:ilvl w:val="0"/>
          <w:numId w:val="13"/>
        </w:numPr>
        <w:contextualSpacing/>
        <w:jc w:val="both"/>
      </w:pPr>
      <w:bookmarkStart w:id="16" w:name="_Toc19192306"/>
      <w:r>
        <w:t>UNION</w:t>
      </w:r>
      <w:bookmarkEnd w:id="16"/>
    </w:p>
    <w:p w14:paraId="470CE899" w14:textId="77777777" w:rsidR="00E61978" w:rsidRPr="00282A73" w:rsidRDefault="00E61978" w:rsidP="00E61978">
      <w:pPr>
        <w:jc w:val="both"/>
        <w:rPr>
          <w:lang w:val="en-US"/>
        </w:rPr>
      </w:pPr>
      <w:r w:rsidRPr="00282A73">
        <w:rPr>
          <w:lang w:val="en-US"/>
        </w:rPr>
        <w:t xml:space="preserve">The UNION operation is used to integrate homogeneous or heterogeneous samples of two datasets within a single dataset; for each sample of either one of the </w:t>
      </w:r>
      <w:r>
        <w:rPr>
          <w:lang w:val="en-US"/>
        </w:rPr>
        <w:t xml:space="preserve">two </w:t>
      </w:r>
      <w:r w:rsidRPr="00282A73">
        <w:rPr>
          <w:lang w:val="en-US"/>
        </w:rPr>
        <w:t xml:space="preserve">input datasets, a sample is created in the result </w:t>
      </w:r>
      <w:r>
        <w:rPr>
          <w:lang w:val="en-US"/>
        </w:rPr>
        <w:t xml:space="preserve">dataset </w:t>
      </w:r>
      <w:r w:rsidRPr="00282A73">
        <w:rPr>
          <w:lang w:val="en-US"/>
        </w:rPr>
        <w:t>as follows:</w:t>
      </w:r>
    </w:p>
    <w:p w14:paraId="55441E2E" w14:textId="77777777" w:rsidR="00E61978" w:rsidRPr="00282A73" w:rsidRDefault="00E61978" w:rsidP="00E61978">
      <w:pPr>
        <w:numPr>
          <w:ilvl w:val="0"/>
          <w:numId w:val="22"/>
        </w:numPr>
        <w:contextualSpacing/>
        <w:jc w:val="both"/>
        <w:rPr>
          <w:lang w:val="en-US"/>
        </w:rPr>
      </w:pPr>
      <w:r w:rsidRPr="00282A73">
        <w:rPr>
          <w:lang w:val="en-US"/>
        </w:rPr>
        <w:t xml:space="preserve">its metadata </w:t>
      </w:r>
      <w:r>
        <w:rPr>
          <w:lang w:val="en-US"/>
        </w:rPr>
        <w:t xml:space="preserve">attributes and values </w:t>
      </w:r>
      <w:r w:rsidRPr="00282A73">
        <w:rPr>
          <w:lang w:val="en-US"/>
        </w:rPr>
        <w:t>are the same as in the original sample;</w:t>
      </w:r>
    </w:p>
    <w:p w14:paraId="3146BA6E" w14:textId="77777777" w:rsidR="00E61978" w:rsidRPr="00282A73" w:rsidRDefault="00E61978" w:rsidP="00E61978">
      <w:pPr>
        <w:numPr>
          <w:ilvl w:val="0"/>
          <w:numId w:val="22"/>
        </w:numPr>
        <w:contextualSpacing/>
        <w:jc w:val="both"/>
        <w:rPr>
          <w:lang w:val="en-US"/>
        </w:rPr>
      </w:pPr>
      <w:r w:rsidRPr="00937080">
        <w:rPr>
          <w:lang w:val="en-GB"/>
        </w:rPr>
        <w:t xml:space="preserve">its schema is the schema of the first (left) input dataset; </w:t>
      </w:r>
      <w:r w:rsidRPr="00282A73">
        <w:rPr>
          <w:lang w:val="en-US"/>
        </w:rPr>
        <w:t>new identifiers are assigned to each output sample;</w:t>
      </w:r>
    </w:p>
    <w:p w14:paraId="016AE123" w14:textId="77777777" w:rsidR="00E61978" w:rsidRPr="00282A73" w:rsidRDefault="00E61978" w:rsidP="00E61978">
      <w:pPr>
        <w:numPr>
          <w:ilvl w:val="0"/>
          <w:numId w:val="22"/>
        </w:numPr>
        <w:contextualSpacing/>
        <w:jc w:val="both"/>
        <w:rPr>
          <w:lang w:val="en-US"/>
        </w:rPr>
      </w:pPr>
      <w:r>
        <w:rPr>
          <w:lang w:val="en-US"/>
        </w:rPr>
        <w:t xml:space="preserve">its regions are the same </w:t>
      </w:r>
      <w:r w:rsidRPr="00282A73">
        <w:rPr>
          <w:lang w:val="en-US"/>
        </w:rPr>
        <w:t>in c</w:t>
      </w:r>
      <w:r>
        <w:rPr>
          <w:lang w:val="en-US"/>
        </w:rPr>
        <w:t xml:space="preserve">oordinates and attribute values as in the original sample if it is from the first (left) input dataset; if it is from the second (right) input dataset, its regions are the same in coordinates, but only region attributes identical (in name and type) to those of the first input dataset are retained, with the same values. </w:t>
      </w:r>
      <w:r w:rsidRPr="00282A73">
        <w:rPr>
          <w:lang w:val="en-US"/>
        </w:rPr>
        <w:t xml:space="preserve">Region attributes which are missing in </w:t>
      </w:r>
      <w:r>
        <w:rPr>
          <w:lang w:val="en-US"/>
        </w:rPr>
        <w:t>the second</w:t>
      </w:r>
      <w:r w:rsidRPr="00282A73">
        <w:rPr>
          <w:lang w:val="en-US"/>
        </w:rPr>
        <w:t xml:space="preserve"> input dataset sample (</w:t>
      </w:r>
      <w:proofErr w:type="spellStart"/>
      <w:r w:rsidRPr="00282A73">
        <w:rPr>
          <w:lang w:val="en-US"/>
        </w:rPr>
        <w:t>w.r.t.</w:t>
      </w:r>
      <w:proofErr w:type="spellEnd"/>
      <w:r w:rsidRPr="00282A73">
        <w:rPr>
          <w:lang w:val="en-US"/>
        </w:rPr>
        <w:t xml:space="preserve"> the merged schema) are set to null.</w:t>
      </w:r>
    </w:p>
    <w:p w14:paraId="7C4BA0A7" w14:textId="77777777" w:rsidR="00E61978" w:rsidRPr="00282A73" w:rsidRDefault="00E61978" w:rsidP="00E61978">
      <w:pPr>
        <w:jc w:val="both"/>
        <w:rPr>
          <w:lang w:val="en-US"/>
        </w:rPr>
      </w:pPr>
      <w:r w:rsidRPr="00282A73">
        <w:rPr>
          <w:lang w:val="en-US"/>
        </w:rPr>
        <w:t>The general syntax for UNION is:</w:t>
      </w:r>
      <w:r w:rsidRPr="00282A73">
        <w:rPr>
          <w:lang w:val="en-US"/>
        </w:rPr>
        <w:tab/>
      </w:r>
      <w:r w:rsidRPr="00282A73">
        <w:rPr>
          <w:lang w:val="en-US"/>
        </w:rPr>
        <w:tab/>
      </w:r>
    </w:p>
    <w:p w14:paraId="7C5F158F" w14:textId="77777777" w:rsidR="00E61978" w:rsidRPr="00282A73" w:rsidRDefault="00E61978" w:rsidP="00E61978">
      <w:pPr>
        <w:jc w:val="both"/>
        <w:rPr>
          <w:lang w:val="en-US"/>
        </w:rPr>
      </w:pPr>
      <w:proofErr w:type="spellStart"/>
      <w:r w:rsidRPr="00282A73">
        <w:rPr>
          <w:i/>
          <w:lang w:val="en-US"/>
        </w:rPr>
        <w:t>DS</w:t>
      </w:r>
      <w:r w:rsidRPr="00282A73">
        <w:rPr>
          <w:i/>
          <w:vertAlign w:val="subscript"/>
          <w:lang w:val="en-US"/>
        </w:rPr>
        <w:t>out</w:t>
      </w:r>
      <w:proofErr w:type="spellEnd"/>
      <w:r w:rsidRPr="00282A73">
        <w:rPr>
          <w:lang w:val="en-US"/>
        </w:rPr>
        <w:t xml:space="preserve"> = </w:t>
      </w:r>
      <w:proofErr w:type="gramStart"/>
      <w:r w:rsidRPr="00282A73">
        <w:rPr>
          <w:lang w:val="en-US"/>
        </w:rPr>
        <w:t>UNION(</w:t>
      </w:r>
      <w:proofErr w:type="gramEnd"/>
      <w:r w:rsidRPr="00282A73">
        <w:rPr>
          <w:lang w:val="en-US"/>
        </w:rPr>
        <w:t xml:space="preserve">) </w:t>
      </w:r>
      <w:r w:rsidRPr="00282A73">
        <w:rPr>
          <w:i/>
          <w:lang w:val="en-US"/>
        </w:rPr>
        <w:t>DS</w:t>
      </w:r>
      <w:r w:rsidRPr="00282A73">
        <w:rPr>
          <w:i/>
          <w:vertAlign w:val="subscript"/>
          <w:lang w:val="en-US"/>
        </w:rPr>
        <w:t>1</w:t>
      </w:r>
      <w:r w:rsidRPr="00282A73">
        <w:rPr>
          <w:lang w:val="en-US"/>
        </w:rPr>
        <w:t xml:space="preserve"> </w:t>
      </w:r>
      <w:r w:rsidRPr="00282A73">
        <w:rPr>
          <w:i/>
          <w:lang w:val="en-US"/>
        </w:rPr>
        <w:t>DS</w:t>
      </w:r>
      <w:r w:rsidRPr="00282A73">
        <w:rPr>
          <w:i/>
          <w:vertAlign w:val="subscript"/>
          <w:lang w:val="en-US"/>
        </w:rPr>
        <w:t>2</w:t>
      </w:r>
      <w:r w:rsidRPr="00282A73">
        <w:rPr>
          <w:lang w:val="en-US"/>
        </w:rPr>
        <w:t>;</w:t>
      </w:r>
    </w:p>
    <w:p w14:paraId="66CB1418" w14:textId="77777777" w:rsidR="00E61978" w:rsidRPr="00282A73" w:rsidRDefault="00E61978" w:rsidP="00E61978">
      <w:pPr>
        <w:jc w:val="both"/>
        <w:rPr>
          <w:lang w:val="en-US"/>
        </w:rPr>
      </w:pPr>
      <w:r w:rsidRPr="00282A73">
        <w:rPr>
          <w:lang w:val="en-US"/>
        </w:rPr>
        <w:t>where:</w:t>
      </w:r>
    </w:p>
    <w:p w14:paraId="17CED462" w14:textId="77777777" w:rsidR="00E61978" w:rsidRPr="00282A73" w:rsidRDefault="00E61978" w:rsidP="00E61978">
      <w:pPr>
        <w:numPr>
          <w:ilvl w:val="0"/>
          <w:numId w:val="4"/>
        </w:numPr>
        <w:contextualSpacing/>
        <w:jc w:val="both"/>
        <w:rPr>
          <w:lang w:val="en-US"/>
        </w:rPr>
      </w:pPr>
      <w:r w:rsidRPr="00282A73">
        <w:rPr>
          <w:i/>
          <w:lang w:val="en-US"/>
        </w:rPr>
        <w:t>DS</w:t>
      </w:r>
      <w:r w:rsidRPr="00282A73">
        <w:rPr>
          <w:i/>
          <w:vertAlign w:val="subscript"/>
          <w:lang w:val="en-US"/>
        </w:rPr>
        <w:t>1</w:t>
      </w:r>
      <w:r w:rsidRPr="00282A73">
        <w:rPr>
          <w:lang w:val="en-US"/>
        </w:rPr>
        <w:t xml:space="preserve"> and </w:t>
      </w:r>
      <w:r w:rsidRPr="00282A73">
        <w:rPr>
          <w:i/>
          <w:lang w:val="en-US"/>
        </w:rPr>
        <w:t>DS</w:t>
      </w:r>
      <w:r w:rsidRPr="00282A73">
        <w:rPr>
          <w:i/>
          <w:vertAlign w:val="subscript"/>
          <w:lang w:val="en-US"/>
        </w:rPr>
        <w:t>2</w:t>
      </w:r>
      <w:r w:rsidRPr="00282A73">
        <w:rPr>
          <w:lang w:val="en-US"/>
        </w:rPr>
        <w:t xml:space="preserve"> are the input datasets to be unified;</w:t>
      </w:r>
    </w:p>
    <w:p w14:paraId="74B66A25" w14:textId="77777777" w:rsidR="00E61978" w:rsidRPr="00282A73" w:rsidRDefault="00E61978" w:rsidP="00E61978">
      <w:pPr>
        <w:numPr>
          <w:ilvl w:val="0"/>
          <w:numId w:val="26"/>
        </w:numPr>
        <w:contextualSpacing/>
        <w:jc w:val="both"/>
        <w:rPr>
          <w:lang w:val="en-US"/>
        </w:rPr>
      </w:pPr>
      <w:proofErr w:type="spellStart"/>
      <w:r w:rsidRPr="00282A73">
        <w:rPr>
          <w:i/>
          <w:lang w:val="en-US"/>
        </w:rPr>
        <w:t>DS</w:t>
      </w:r>
      <w:r w:rsidRPr="00282A73">
        <w:rPr>
          <w:i/>
          <w:vertAlign w:val="subscript"/>
          <w:lang w:val="en-US"/>
        </w:rPr>
        <w:t>out</w:t>
      </w:r>
      <w:proofErr w:type="spellEnd"/>
      <w:r w:rsidRPr="00282A73">
        <w:rPr>
          <w:lang w:val="en-US"/>
        </w:rPr>
        <w:t xml:space="preserve"> is the unified output dataset</w:t>
      </w:r>
      <w:r>
        <w:rPr>
          <w:lang w:val="en-US"/>
        </w:rPr>
        <w:t>.</w:t>
      </w:r>
    </w:p>
    <w:p w14:paraId="151316A3" w14:textId="77777777" w:rsidR="00E61978" w:rsidRPr="00282A73" w:rsidRDefault="00E61978" w:rsidP="00E61978">
      <w:pPr>
        <w:jc w:val="both"/>
        <w:rPr>
          <w:lang w:val="en-US"/>
        </w:rPr>
      </w:pPr>
      <w:r w:rsidRPr="00282A73">
        <w:rPr>
          <w:lang w:val="en-US"/>
        </w:rPr>
        <w:lastRenderedPageBreak/>
        <w:tab/>
      </w:r>
      <w:r w:rsidRPr="00282A73">
        <w:rPr>
          <w:lang w:val="en-US"/>
        </w:rPr>
        <w:tab/>
      </w:r>
      <w:r w:rsidRPr="00282A73">
        <w:rPr>
          <w:lang w:val="en-US"/>
        </w:rPr>
        <w:tab/>
      </w:r>
      <w:r w:rsidRPr="00282A73">
        <w:rPr>
          <w:lang w:val="en-US"/>
        </w:rPr>
        <w:tab/>
      </w:r>
      <w:r w:rsidRPr="00282A73">
        <w:rPr>
          <w:lang w:val="en-US"/>
        </w:rPr>
        <w:tab/>
      </w:r>
    </w:p>
    <w:p w14:paraId="1858352C" w14:textId="77777777" w:rsidR="00E61978" w:rsidRPr="00282A73" w:rsidRDefault="00E61978" w:rsidP="00E61978">
      <w:pPr>
        <w:jc w:val="both"/>
        <w:rPr>
          <w:lang w:val="en-US"/>
        </w:rPr>
      </w:pPr>
      <w:r w:rsidRPr="00110E47">
        <w:rPr>
          <w:lang w:val="en-US"/>
        </w:rPr>
        <w:t xml:space="preserve">The union of the two schemas is </w:t>
      </w:r>
      <w:r w:rsidRPr="00110E47">
        <w:rPr>
          <w:color w:val="000000" w:themeColor="text1"/>
          <w:lang w:val="en-US"/>
        </w:rPr>
        <w:t xml:space="preserve">performed </w:t>
      </w:r>
      <w:r w:rsidRPr="00110E47">
        <w:rPr>
          <w:color w:val="000000" w:themeColor="text1"/>
          <w:lang w:val="en-GB"/>
        </w:rPr>
        <w:t>by taking only the schema of the first dataset, removing the region attributes of the second dataset which are not identical to those of the first dataset</w:t>
      </w:r>
      <w:r w:rsidRPr="00110E47">
        <w:rPr>
          <w:color w:val="000000" w:themeColor="text1"/>
          <w:lang w:val="en-US"/>
        </w:rPr>
        <w:t xml:space="preserve">; two region attributes are considered identical if they have </w:t>
      </w:r>
      <w:r w:rsidRPr="00110E47">
        <w:rPr>
          <w:lang w:val="en-US"/>
        </w:rPr>
        <w:t xml:space="preserve">the same name and type. To avoid losing region attributes from the second dataset, before the union new attributes can be added </w:t>
      </w:r>
      <w:r>
        <w:rPr>
          <w:lang w:val="en-US"/>
        </w:rPr>
        <w:t xml:space="preserve">to the first dataset by using the PROJECT operator; the new attributes must be identical in name and type to those present only in the second dataset, and must be added with null value (in the case of attributes of numerical type) or empty string value (in the case of attributes of type STRING). </w:t>
      </w:r>
      <w:r w:rsidRPr="008D3660">
        <w:rPr>
          <w:lang w:val="en-US"/>
        </w:rPr>
        <w:t xml:space="preserve">For what concerns metadata, attributes of samples from </w:t>
      </w:r>
      <w:r>
        <w:rPr>
          <w:lang w:val="en-US"/>
        </w:rPr>
        <w:t>either the first or second</w:t>
      </w:r>
      <w:r w:rsidRPr="008D3660">
        <w:rPr>
          <w:lang w:val="en-US"/>
        </w:rPr>
        <w:t xml:space="preserve"> input dataset are enriched with an additional </w:t>
      </w:r>
      <w:r w:rsidRPr="008D3660">
        <w:rPr>
          <w:i/>
          <w:lang w:val="en-US"/>
        </w:rPr>
        <w:t>_provenance</w:t>
      </w:r>
      <w:r w:rsidRPr="008D3660">
        <w:rPr>
          <w:lang w:val="en-US"/>
        </w:rPr>
        <w:t xml:space="preserve"> </w:t>
      </w:r>
      <w:r>
        <w:rPr>
          <w:lang w:val="en-US"/>
        </w:rPr>
        <w:t xml:space="preserve">attribute with value the name of one of the two input datasets, </w:t>
      </w:r>
      <w:r w:rsidRPr="008D3660">
        <w:rPr>
          <w:lang w:val="en-US"/>
        </w:rPr>
        <w:t>so as to trace the dataset to which they originally belonged.</w:t>
      </w:r>
    </w:p>
    <w:p w14:paraId="0AFC972E" w14:textId="77777777" w:rsidR="00E61978" w:rsidRDefault="00E61978" w:rsidP="00E61978">
      <w:pPr>
        <w:jc w:val="both"/>
        <w:rPr>
          <w:u w:val="single"/>
          <w:lang w:val="en-US"/>
        </w:rPr>
      </w:pPr>
    </w:p>
    <w:p w14:paraId="17406A0C" w14:textId="77777777" w:rsidR="00E61978" w:rsidRPr="00282A73" w:rsidRDefault="00E61978" w:rsidP="00E61978">
      <w:pPr>
        <w:jc w:val="both"/>
        <w:rPr>
          <w:lang w:val="en-US"/>
        </w:rPr>
      </w:pPr>
      <w:r w:rsidRPr="00282A73">
        <w:rPr>
          <w:u w:val="single"/>
          <w:lang w:val="en-US"/>
        </w:rPr>
        <w:t>Example</w:t>
      </w:r>
      <w:r w:rsidRPr="00282A73">
        <w:rPr>
          <w:lang w:val="en-US"/>
        </w:rPr>
        <w:t>:</w:t>
      </w:r>
    </w:p>
    <w:p w14:paraId="1D3119E4" w14:textId="77777777" w:rsidR="00E61978" w:rsidRPr="00282A73" w:rsidRDefault="00E61978" w:rsidP="00E61978">
      <w:pPr>
        <w:jc w:val="both"/>
        <w:rPr>
          <w:lang w:val="en-US"/>
        </w:rPr>
      </w:pPr>
      <w:r w:rsidRPr="00282A73">
        <w:rPr>
          <w:lang w:val="en-US"/>
        </w:rPr>
        <w:t xml:space="preserve">FULL = </w:t>
      </w:r>
      <w:proofErr w:type="gramStart"/>
      <w:r w:rsidRPr="00282A73">
        <w:rPr>
          <w:lang w:val="en-US"/>
        </w:rPr>
        <w:t>UNION(</w:t>
      </w:r>
      <w:proofErr w:type="gramEnd"/>
      <w:r w:rsidRPr="00282A73">
        <w:rPr>
          <w:lang w:val="en-US"/>
        </w:rPr>
        <w:t>) BROAD NARROW;</w:t>
      </w:r>
    </w:p>
    <w:p w14:paraId="7FBAF6E6" w14:textId="77777777" w:rsidR="00E61978" w:rsidRPr="00282A73" w:rsidRDefault="00E61978" w:rsidP="00E61978">
      <w:pPr>
        <w:jc w:val="both"/>
        <w:rPr>
          <w:lang w:val="en-US"/>
        </w:rPr>
      </w:pPr>
    </w:p>
    <w:p w14:paraId="429EC2CD" w14:textId="77777777" w:rsidR="00E61978" w:rsidRPr="006548F9" w:rsidRDefault="00E61978" w:rsidP="00E61978">
      <w:pPr>
        <w:jc w:val="both"/>
        <w:rPr>
          <w:color w:val="000000" w:themeColor="text1"/>
          <w:lang w:val="en-GB"/>
        </w:rPr>
      </w:pPr>
      <w:r w:rsidRPr="00282A73">
        <w:rPr>
          <w:lang w:val="en-US"/>
        </w:rPr>
        <w:t xml:space="preserve">This statement creates a dataset called FULL which contains all samples from the datasets BROAD and NARROW (that could include </w:t>
      </w:r>
      <w:proofErr w:type="spellStart"/>
      <w:r w:rsidRPr="006548F9">
        <w:rPr>
          <w:color w:val="000000" w:themeColor="text1"/>
          <w:lang w:val="en-US"/>
        </w:rPr>
        <w:t>broadPeak</w:t>
      </w:r>
      <w:proofErr w:type="spellEnd"/>
      <w:r w:rsidRPr="006548F9">
        <w:rPr>
          <w:color w:val="000000" w:themeColor="text1"/>
          <w:lang w:val="en-US"/>
        </w:rPr>
        <w:t xml:space="preserve"> and </w:t>
      </w:r>
      <w:proofErr w:type="spellStart"/>
      <w:r w:rsidRPr="006548F9">
        <w:rPr>
          <w:color w:val="000000" w:themeColor="text1"/>
          <w:lang w:val="en-US"/>
        </w:rPr>
        <w:t>narrowPeaks</w:t>
      </w:r>
      <w:proofErr w:type="spellEnd"/>
      <w:r w:rsidRPr="006548F9">
        <w:rPr>
          <w:color w:val="000000" w:themeColor="text1"/>
          <w:lang w:val="en-US"/>
        </w:rPr>
        <w:t xml:space="preserve"> data samples from ENCODE experiments), whose schema is defined by </w:t>
      </w:r>
      <w:r w:rsidRPr="006548F9">
        <w:rPr>
          <w:color w:val="000000" w:themeColor="text1"/>
          <w:lang w:val="en-GB"/>
        </w:rPr>
        <w:t>merging BROAD and NARROW dataset schemas</w:t>
      </w:r>
      <w:r w:rsidRPr="006548F9">
        <w:rPr>
          <w:color w:val="000000" w:themeColor="text1"/>
          <w:lang w:val="en-US"/>
        </w:rPr>
        <w:t xml:space="preserve"> (</w:t>
      </w:r>
      <w:r w:rsidRPr="006548F9">
        <w:rPr>
          <w:color w:val="000000" w:themeColor="text1"/>
          <w:lang w:val="en-GB"/>
        </w:rPr>
        <w:t xml:space="preserve">union of all the attributes present in </w:t>
      </w:r>
      <w:r>
        <w:rPr>
          <w:color w:val="000000" w:themeColor="text1"/>
          <w:lang w:val="en-GB"/>
        </w:rPr>
        <w:t xml:space="preserve">both </w:t>
      </w:r>
      <w:r w:rsidRPr="006548F9">
        <w:rPr>
          <w:color w:val="000000" w:themeColor="text1"/>
          <w:lang w:val="en-GB"/>
        </w:rPr>
        <w:t>the two input datasets</w:t>
      </w:r>
      <w:r w:rsidRPr="006548F9">
        <w:rPr>
          <w:color w:val="000000" w:themeColor="text1"/>
          <w:lang w:val="en-US"/>
        </w:rPr>
        <w:t>).</w:t>
      </w:r>
    </w:p>
    <w:p w14:paraId="5FA40604" w14:textId="77777777" w:rsidR="00E61978" w:rsidRDefault="00E61978" w:rsidP="00E61978">
      <w:pPr>
        <w:jc w:val="both"/>
      </w:pPr>
      <w:r w:rsidRPr="00C604D9">
        <w:rPr>
          <w:noProof/>
          <w:lang w:val="en-US" w:eastAsia="en-US"/>
        </w:rPr>
        <w:drawing>
          <wp:inline distT="0" distB="0" distL="0" distR="0" wp14:anchorId="17D96121" wp14:editId="096FE803">
            <wp:extent cx="5733415" cy="3291840"/>
            <wp:effectExtent l="0" t="0" r="6985" b="1016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3415" cy="3291840"/>
                    </a:xfrm>
                    <a:prstGeom prst="rect">
                      <a:avLst/>
                    </a:prstGeom>
                  </pic:spPr>
                </pic:pic>
              </a:graphicData>
            </a:graphic>
          </wp:inline>
        </w:drawing>
      </w:r>
    </w:p>
    <w:p w14:paraId="3287B599" w14:textId="77777777" w:rsidR="00E61978" w:rsidRDefault="00E61978" w:rsidP="00E61978">
      <w:pPr>
        <w:jc w:val="both"/>
        <w:rPr>
          <w:color w:val="FF0000"/>
        </w:rPr>
      </w:pPr>
    </w:p>
    <w:p w14:paraId="1B4E88E0" w14:textId="77777777" w:rsidR="00E61978" w:rsidRDefault="00E61978" w:rsidP="00E61978">
      <w:pPr>
        <w:pStyle w:val="Titolo2"/>
        <w:numPr>
          <w:ilvl w:val="0"/>
          <w:numId w:val="13"/>
        </w:numPr>
        <w:contextualSpacing/>
        <w:jc w:val="both"/>
      </w:pPr>
      <w:bookmarkStart w:id="17" w:name="_Toc19192307"/>
      <w:r>
        <w:t>DIFFERENCE</w:t>
      </w:r>
      <w:bookmarkEnd w:id="17"/>
    </w:p>
    <w:p w14:paraId="2EE5A822" w14:textId="77777777" w:rsidR="00E61978" w:rsidRPr="00282A73" w:rsidRDefault="00E61978" w:rsidP="00E61978">
      <w:pPr>
        <w:jc w:val="both"/>
        <w:rPr>
          <w:lang w:val="en-US"/>
        </w:rPr>
      </w:pPr>
      <w:r w:rsidRPr="00282A73">
        <w:rPr>
          <w:lang w:val="en-US"/>
        </w:rPr>
        <w:t>DIFFERENCE is a binary, non-symmetric operator that produces one sample in the result for each sample of the first operand</w:t>
      </w:r>
      <w:r>
        <w:rPr>
          <w:lang w:val="en-US"/>
        </w:rPr>
        <w:t xml:space="preserve"> (left input dataset)</w:t>
      </w:r>
      <w:r w:rsidRPr="00282A73">
        <w:rPr>
          <w:lang w:val="en-US"/>
        </w:rPr>
        <w:t xml:space="preserve">, by keeping the same metadata </w:t>
      </w:r>
      <w:r>
        <w:rPr>
          <w:lang w:val="en-US"/>
        </w:rPr>
        <w:t xml:space="preserve">attributes and values </w:t>
      </w:r>
      <w:r w:rsidRPr="00282A73">
        <w:rPr>
          <w:lang w:val="en-US"/>
        </w:rPr>
        <w:t xml:space="preserve">of the first operand sample and only those regions (with their </w:t>
      </w:r>
      <w:r>
        <w:rPr>
          <w:lang w:val="en-US"/>
        </w:rPr>
        <w:t>attributes</w:t>
      </w:r>
      <w:r w:rsidRPr="00282A73">
        <w:rPr>
          <w:lang w:val="en-US"/>
        </w:rPr>
        <w:t xml:space="preserve"> and values) of the first operand sample which do not intersect with any region in the second operand </w:t>
      </w:r>
      <w:r>
        <w:rPr>
          <w:lang w:val="en-US"/>
        </w:rPr>
        <w:t xml:space="preserve">(right </w:t>
      </w:r>
      <w:r>
        <w:rPr>
          <w:lang w:val="en-US"/>
        </w:rPr>
        <w:lastRenderedPageBreak/>
        <w:t xml:space="preserve">input dataset) </w:t>
      </w:r>
      <w:r w:rsidRPr="00282A73">
        <w:rPr>
          <w:lang w:val="en-US"/>
        </w:rPr>
        <w:t xml:space="preserve">sample (also known as </w:t>
      </w:r>
      <w:r w:rsidRPr="00282A73">
        <w:rPr>
          <w:i/>
          <w:lang w:val="en-US"/>
        </w:rPr>
        <w:t>negative regions</w:t>
      </w:r>
      <w:r w:rsidRPr="00282A73">
        <w:rPr>
          <w:lang w:val="en-US"/>
        </w:rPr>
        <w:t>). The general syntax for DIFFERENCE is:</w:t>
      </w:r>
    </w:p>
    <w:p w14:paraId="3B6FE104" w14:textId="77777777" w:rsidR="00E61978" w:rsidRPr="00282A73" w:rsidRDefault="00E61978" w:rsidP="00E61978">
      <w:pPr>
        <w:jc w:val="both"/>
        <w:rPr>
          <w:lang w:val="en-US"/>
        </w:rPr>
      </w:pPr>
      <w:proofErr w:type="spellStart"/>
      <w:r w:rsidRPr="00282A73">
        <w:rPr>
          <w:i/>
          <w:lang w:val="en-US"/>
        </w:rPr>
        <w:t>DS</w:t>
      </w:r>
      <w:r w:rsidRPr="00282A73">
        <w:rPr>
          <w:i/>
          <w:vertAlign w:val="subscript"/>
          <w:lang w:val="en-US"/>
        </w:rPr>
        <w:t>out</w:t>
      </w:r>
      <w:proofErr w:type="spellEnd"/>
      <w:r w:rsidRPr="00282A73">
        <w:rPr>
          <w:lang w:val="en-US"/>
        </w:rPr>
        <w:t xml:space="preserve"> = </w:t>
      </w:r>
      <w:proofErr w:type="gramStart"/>
      <w:r w:rsidRPr="00282A73">
        <w:rPr>
          <w:lang w:val="en-US"/>
        </w:rPr>
        <w:t>DIFFERENCE(</w:t>
      </w:r>
      <w:proofErr w:type="gramEnd"/>
      <w:r>
        <w:rPr>
          <w:lang w:val="en-US"/>
        </w:rPr>
        <w:t xml:space="preserve">exact: true; </w:t>
      </w:r>
      <w:proofErr w:type="spellStart"/>
      <w:r w:rsidRPr="00282A73">
        <w:rPr>
          <w:lang w:val="en-US"/>
        </w:rPr>
        <w:t>joinby</w:t>
      </w:r>
      <w:proofErr w:type="spellEnd"/>
      <w:r w:rsidRPr="00282A73">
        <w:rPr>
          <w:lang w:val="en-US"/>
        </w:rPr>
        <w:t xml:space="preserve">: </w:t>
      </w:r>
      <w:r w:rsidRPr="00282A73">
        <w:rPr>
          <w:i/>
          <w:lang w:val="en-US"/>
        </w:rPr>
        <w:t>M</w:t>
      </w:r>
      <w:r w:rsidRPr="00282A73">
        <w:rPr>
          <w:i/>
          <w:vertAlign w:val="subscript"/>
          <w:lang w:val="en-US"/>
        </w:rPr>
        <w:t>1</w:t>
      </w:r>
      <w:r w:rsidRPr="00282A73">
        <w:rPr>
          <w:lang w:val="en-US"/>
        </w:rPr>
        <w:t xml:space="preserve">,..., </w:t>
      </w:r>
      <w:r w:rsidRPr="00282A73">
        <w:rPr>
          <w:i/>
          <w:lang w:val="en-US"/>
        </w:rPr>
        <w:t>M</w:t>
      </w:r>
      <w:r w:rsidRPr="00282A73">
        <w:rPr>
          <w:i/>
          <w:vertAlign w:val="subscript"/>
          <w:lang w:val="en-US"/>
        </w:rPr>
        <w:t>n</w:t>
      </w:r>
      <w:r w:rsidRPr="00282A73">
        <w:rPr>
          <w:lang w:val="en-US"/>
        </w:rPr>
        <w:t xml:space="preserve">) </w:t>
      </w:r>
      <w:proofErr w:type="spellStart"/>
      <w:r w:rsidRPr="00282A73">
        <w:rPr>
          <w:i/>
          <w:lang w:val="en-US"/>
        </w:rPr>
        <w:t>DS</w:t>
      </w:r>
      <w:r w:rsidRPr="00282A73">
        <w:rPr>
          <w:i/>
          <w:vertAlign w:val="subscript"/>
          <w:lang w:val="en-US"/>
        </w:rPr>
        <w:t>ref</w:t>
      </w:r>
      <w:proofErr w:type="spellEnd"/>
      <w:r w:rsidRPr="00282A73">
        <w:rPr>
          <w:i/>
          <w:lang w:val="en-US"/>
        </w:rPr>
        <w:t xml:space="preserve"> </w:t>
      </w:r>
      <w:proofErr w:type="spellStart"/>
      <w:r w:rsidRPr="00282A73">
        <w:rPr>
          <w:i/>
          <w:lang w:val="en-US"/>
        </w:rPr>
        <w:t>DS</w:t>
      </w:r>
      <w:r w:rsidRPr="00282A73">
        <w:rPr>
          <w:i/>
          <w:vertAlign w:val="subscript"/>
          <w:lang w:val="en-US"/>
        </w:rPr>
        <w:t>neg</w:t>
      </w:r>
      <w:proofErr w:type="spellEnd"/>
      <w:r w:rsidRPr="00282A73">
        <w:rPr>
          <w:lang w:val="en-US"/>
        </w:rPr>
        <w:t>;</w:t>
      </w:r>
    </w:p>
    <w:p w14:paraId="4E1826ED" w14:textId="77777777" w:rsidR="00E61978" w:rsidRDefault="00E61978" w:rsidP="00E61978">
      <w:pPr>
        <w:jc w:val="both"/>
      </w:pPr>
      <w:proofErr w:type="spellStart"/>
      <w:r>
        <w:t>where</w:t>
      </w:r>
      <w:proofErr w:type="spellEnd"/>
      <w:r>
        <w:t>:</w:t>
      </w:r>
    </w:p>
    <w:p w14:paraId="0F9A2F16" w14:textId="77777777" w:rsidR="00E61978" w:rsidRPr="00282A73" w:rsidRDefault="00E61978" w:rsidP="00E61978">
      <w:pPr>
        <w:numPr>
          <w:ilvl w:val="0"/>
          <w:numId w:val="26"/>
        </w:numPr>
        <w:contextualSpacing/>
        <w:jc w:val="both"/>
        <w:rPr>
          <w:lang w:val="en-US"/>
        </w:rPr>
      </w:pPr>
      <w:proofErr w:type="spellStart"/>
      <w:r w:rsidRPr="00282A73">
        <w:rPr>
          <w:i/>
          <w:lang w:val="en-US"/>
        </w:rPr>
        <w:t>DS</w:t>
      </w:r>
      <w:r w:rsidRPr="00282A73">
        <w:rPr>
          <w:i/>
          <w:vertAlign w:val="subscript"/>
          <w:lang w:val="en-US"/>
        </w:rPr>
        <w:t>ref</w:t>
      </w:r>
      <w:proofErr w:type="spellEnd"/>
      <w:r w:rsidRPr="00282A73">
        <w:rPr>
          <w:i/>
          <w:lang w:val="en-US"/>
        </w:rPr>
        <w:t xml:space="preserve"> </w:t>
      </w:r>
      <w:r w:rsidRPr="00282A73">
        <w:rPr>
          <w:lang w:val="en-US"/>
        </w:rPr>
        <w:t xml:space="preserve">is the </w:t>
      </w:r>
      <w:r w:rsidRPr="00282A73">
        <w:rPr>
          <w:i/>
          <w:lang w:val="en-US"/>
        </w:rPr>
        <w:t>reference</w:t>
      </w:r>
      <w:r w:rsidRPr="00282A73">
        <w:rPr>
          <w:lang w:val="en-US"/>
        </w:rPr>
        <w:t xml:space="preserve"> dataset, i.e.</w:t>
      </w:r>
      <w:r>
        <w:rPr>
          <w:lang w:val="en-US"/>
        </w:rPr>
        <w:t>,</w:t>
      </w:r>
      <w:r w:rsidRPr="00282A73">
        <w:rPr>
          <w:lang w:val="en-US"/>
        </w:rPr>
        <w:t xml:space="preserve"> the dataset which is copied in the output and from which regions of </w:t>
      </w:r>
      <w:proofErr w:type="spellStart"/>
      <w:r w:rsidRPr="00282A73">
        <w:rPr>
          <w:i/>
          <w:lang w:val="en-US"/>
        </w:rPr>
        <w:t>DS</w:t>
      </w:r>
      <w:r w:rsidRPr="00282A73">
        <w:rPr>
          <w:i/>
          <w:vertAlign w:val="subscript"/>
          <w:lang w:val="en-US"/>
        </w:rPr>
        <w:t>neg</w:t>
      </w:r>
      <w:proofErr w:type="spellEnd"/>
      <w:r w:rsidRPr="00282A73">
        <w:rPr>
          <w:lang w:val="en-US"/>
        </w:rPr>
        <w:t xml:space="preserve"> are “subtracted”;</w:t>
      </w:r>
    </w:p>
    <w:p w14:paraId="290D226E" w14:textId="77777777" w:rsidR="00E61978" w:rsidRPr="00282A73" w:rsidRDefault="00E61978" w:rsidP="00E61978">
      <w:pPr>
        <w:numPr>
          <w:ilvl w:val="0"/>
          <w:numId w:val="26"/>
        </w:numPr>
        <w:contextualSpacing/>
        <w:jc w:val="both"/>
        <w:rPr>
          <w:lang w:val="en-US"/>
        </w:rPr>
      </w:pPr>
      <w:proofErr w:type="spellStart"/>
      <w:r w:rsidRPr="00282A73">
        <w:rPr>
          <w:i/>
          <w:lang w:val="en-US"/>
        </w:rPr>
        <w:t>DS</w:t>
      </w:r>
      <w:r w:rsidRPr="00282A73">
        <w:rPr>
          <w:i/>
          <w:vertAlign w:val="subscript"/>
          <w:lang w:val="en-US"/>
        </w:rPr>
        <w:t>neg</w:t>
      </w:r>
      <w:proofErr w:type="spellEnd"/>
      <w:r w:rsidRPr="00282A73">
        <w:rPr>
          <w:i/>
          <w:vertAlign w:val="subscript"/>
          <w:lang w:val="en-US"/>
        </w:rPr>
        <w:t xml:space="preserve"> </w:t>
      </w:r>
      <w:r w:rsidRPr="00282A73">
        <w:rPr>
          <w:lang w:val="en-US"/>
        </w:rPr>
        <w:t xml:space="preserve">is the </w:t>
      </w:r>
      <w:r w:rsidRPr="00282A73">
        <w:rPr>
          <w:i/>
          <w:lang w:val="en-US"/>
        </w:rPr>
        <w:t xml:space="preserve">negative </w:t>
      </w:r>
      <w:r w:rsidRPr="00282A73">
        <w:rPr>
          <w:lang w:val="en-US"/>
        </w:rPr>
        <w:t>dataset, i.e.</w:t>
      </w:r>
      <w:r>
        <w:rPr>
          <w:lang w:val="en-US"/>
        </w:rPr>
        <w:t>,</w:t>
      </w:r>
      <w:r w:rsidRPr="00282A73">
        <w:rPr>
          <w:lang w:val="en-US"/>
        </w:rPr>
        <w:t xml:space="preserve"> the dataset whose regions are checked for intersection against the reference regions. If any reference region is found to have intersection </w:t>
      </w:r>
      <w:r>
        <w:rPr>
          <w:lang w:val="en-US"/>
        </w:rPr>
        <w:t xml:space="preserve">(or exact coordinate matching, in case of specifying the </w:t>
      </w:r>
      <w:r w:rsidRPr="00562214">
        <w:rPr>
          <w:i/>
          <w:lang w:val="en-US"/>
        </w:rPr>
        <w:t>exact: true</w:t>
      </w:r>
      <w:r>
        <w:rPr>
          <w:lang w:val="en-US"/>
        </w:rPr>
        <w:t xml:space="preserve"> option) </w:t>
      </w:r>
      <w:r w:rsidRPr="00282A73">
        <w:rPr>
          <w:lang w:val="en-US"/>
        </w:rPr>
        <w:t xml:space="preserve">with a region in </w:t>
      </w:r>
      <w:proofErr w:type="spellStart"/>
      <w:r w:rsidRPr="00282A73">
        <w:rPr>
          <w:i/>
          <w:lang w:val="en-US"/>
        </w:rPr>
        <w:t>DS</w:t>
      </w:r>
      <w:r w:rsidRPr="00282A73">
        <w:rPr>
          <w:i/>
          <w:vertAlign w:val="subscript"/>
          <w:lang w:val="en-US"/>
        </w:rPr>
        <w:t>neg</w:t>
      </w:r>
      <w:proofErr w:type="spellEnd"/>
      <w:r w:rsidRPr="00282A73">
        <w:rPr>
          <w:lang w:val="en-US"/>
        </w:rPr>
        <w:t>, it is removed from the output dataset;</w:t>
      </w:r>
    </w:p>
    <w:p w14:paraId="77EE9BB7" w14:textId="77777777" w:rsidR="00E61978" w:rsidRPr="00282A73" w:rsidRDefault="00E61978" w:rsidP="00E61978">
      <w:pPr>
        <w:numPr>
          <w:ilvl w:val="0"/>
          <w:numId w:val="26"/>
        </w:numPr>
        <w:contextualSpacing/>
        <w:jc w:val="both"/>
        <w:rPr>
          <w:lang w:val="en-US"/>
        </w:rPr>
      </w:pPr>
      <w:proofErr w:type="spellStart"/>
      <w:r w:rsidRPr="00282A73">
        <w:rPr>
          <w:i/>
          <w:lang w:val="en-US"/>
        </w:rPr>
        <w:t>DS</w:t>
      </w:r>
      <w:r w:rsidRPr="00282A73">
        <w:rPr>
          <w:i/>
          <w:vertAlign w:val="subscript"/>
          <w:lang w:val="en-US"/>
        </w:rPr>
        <w:t>out</w:t>
      </w:r>
      <w:proofErr w:type="spellEnd"/>
      <w:r w:rsidRPr="00282A73">
        <w:rPr>
          <w:lang w:val="en-US"/>
        </w:rPr>
        <w:t xml:space="preserve"> is the output dataset;</w:t>
      </w:r>
    </w:p>
    <w:p w14:paraId="17D8BFCE" w14:textId="77777777" w:rsidR="00E61978" w:rsidRPr="00282A73" w:rsidRDefault="00E61978" w:rsidP="00E61978">
      <w:pPr>
        <w:numPr>
          <w:ilvl w:val="0"/>
          <w:numId w:val="26"/>
        </w:numPr>
        <w:contextualSpacing/>
        <w:jc w:val="both"/>
        <w:rPr>
          <w:lang w:val="en-US"/>
        </w:rPr>
      </w:pPr>
      <w:r w:rsidRPr="00282A73">
        <w:rPr>
          <w:i/>
          <w:lang w:val="en-US"/>
        </w:rPr>
        <w:t>M</w:t>
      </w:r>
      <w:r w:rsidRPr="00282A73">
        <w:rPr>
          <w:i/>
          <w:vertAlign w:val="subscript"/>
          <w:lang w:val="en-US"/>
        </w:rPr>
        <w:t>1</w:t>
      </w:r>
      <w:r w:rsidRPr="00282A73">
        <w:rPr>
          <w:lang w:val="en-US"/>
        </w:rPr>
        <w:t xml:space="preserve">, ..., </w:t>
      </w:r>
      <w:r w:rsidRPr="00282A73">
        <w:rPr>
          <w:i/>
          <w:lang w:val="en-US"/>
        </w:rPr>
        <w:t>M</w:t>
      </w:r>
      <w:r w:rsidRPr="00282A73">
        <w:rPr>
          <w:i/>
          <w:vertAlign w:val="subscript"/>
          <w:lang w:val="en-US"/>
        </w:rPr>
        <w:t>n;</w:t>
      </w:r>
      <w:r w:rsidRPr="00282A73">
        <w:rPr>
          <w:lang w:val="en-US"/>
        </w:rPr>
        <w:t xml:space="preserve"> are the (optional) metadata attributes used in the </w:t>
      </w:r>
      <w:proofErr w:type="spellStart"/>
      <w:r w:rsidRPr="00282A73">
        <w:rPr>
          <w:lang w:val="en-US"/>
        </w:rPr>
        <w:t>joinby</w:t>
      </w:r>
      <w:proofErr w:type="spellEnd"/>
      <w:r w:rsidRPr="00282A73">
        <w:rPr>
          <w:lang w:val="en-US"/>
        </w:rPr>
        <w:t xml:space="preserve"> clause.</w:t>
      </w:r>
    </w:p>
    <w:p w14:paraId="71431348" w14:textId="77777777" w:rsidR="00E61978" w:rsidRDefault="00E61978" w:rsidP="00E61978">
      <w:pPr>
        <w:jc w:val="both"/>
        <w:rPr>
          <w:lang w:val="en-US"/>
        </w:rPr>
      </w:pPr>
      <w:r w:rsidRPr="00282A73">
        <w:rPr>
          <w:lang w:val="en-US"/>
        </w:rPr>
        <w:t xml:space="preserve">The optional </w:t>
      </w:r>
      <w:proofErr w:type="spellStart"/>
      <w:r w:rsidRPr="00282A73">
        <w:rPr>
          <w:b/>
          <w:lang w:val="en-US"/>
        </w:rPr>
        <w:t>joinby</w:t>
      </w:r>
      <w:proofErr w:type="spellEnd"/>
      <w:r>
        <w:rPr>
          <w:lang w:val="en-US"/>
        </w:rPr>
        <w:t xml:space="preserve"> clause is used to extract</w:t>
      </w:r>
      <w:r w:rsidRPr="00282A73">
        <w:rPr>
          <w:lang w:val="en-US"/>
        </w:rPr>
        <w:t xml:space="preserve"> subset</w:t>
      </w:r>
      <w:r>
        <w:rPr>
          <w:lang w:val="en-US"/>
        </w:rPr>
        <w:t>s</w:t>
      </w:r>
      <w:r w:rsidRPr="00282A73">
        <w:rPr>
          <w:lang w:val="en-US"/>
        </w:rPr>
        <w:t xml:space="preserve"> of </w:t>
      </w:r>
      <w:r>
        <w:rPr>
          <w:lang w:val="en-US"/>
        </w:rPr>
        <w:t xml:space="preserve">samples </w:t>
      </w:r>
      <w:r w:rsidRPr="00282A73">
        <w:rPr>
          <w:lang w:val="en-US"/>
        </w:rPr>
        <w:t xml:space="preserve">on which to apply the DIFFERENCE operator: only those samples </w:t>
      </w:r>
      <w:r w:rsidRPr="00282A73">
        <w:rPr>
          <w:i/>
          <w:lang w:val="en-US"/>
        </w:rPr>
        <w:t>s</w:t>
      </w:r>
      <w:r w:rsidRPr="00282A73">
        <w:rPr>
          <w:i/>
          <w:vertAlign w:val="subscript"/>
          <w:lang w:val="en-US"/>
        </w:rPr>
        <w:t>1</w:t>
      </w:r>
      <w:r w:rsidRPr="00282A73">
        <w:rPr>
          <w:rFonts w:ascii="Arial Unicode MS" w:eastAsia="Arial Unicode MS" w:hAnsi="Arial Unicode MS" w:cs="Arial Unicode MS"/>
          <w:lang w:val="en-US"/>
        </w:rPr>
        <w:t xml:space="preserve"> </w:t>
      </w:r>
      <w:r w:rsidRPr="00653DAC">
        <w:rPr>
          <w:rFonts w:ascii="Cambria Math" w:eastAsia="Arial Unicode MS" w:hAnsi="Cambria Math" w:cs="Cambria Math"/>
          <w:lang w:val="en-US"/>
        </w:rPr>
        <w:t>∈</w:t>
      </w:r>
      <w:r w:rsidRPr="00282A73">
        <w:rPr>
          <w:rFonts w:ascii="Arial Unicode MS" w:eastAsia="Arial Unicode MS" w:hAnsi="Arial Unicode MS" w:cs="Arial Unicode MS"/>
          <w:lang w:val="en-US"/>
        </w:rPr>
        <w:t xml:space="preserve"> </w:t>
      </w:r>
      <w:proofErr w:type="spellStart"/>
      <w:r w:rsidRPr="00282A73">
        <w:rPr>
          <w:i/>
          <w:lang w:val="en-US"/>
        </w:rPr>
        <w:t>DS</w:t>
      </w:r>
      <w:r w:rsidRPr="00282A73">
        <w:rPr>
          <w:i/>
          <w:vertAlign w:val="subscript"/>
          <w:lang w:val="en-US"/>
        </w:rPr>
        <w:t>ref</w:t>
      </w:r>
      <w:proofErr w:type="spellEnd"/>
      <w:r w:rsidRPr="00282A73">
        <w:rPr>
          <w:lang w:val="en-US"/>
        </w:rPr>
        <w:t xml:space="preserve"> and </w:t>
      </w:r>
      <w:r w:rsidRPr="00282A73">
        <w:rPr>
          <w:i/>
          <w:lang w:val="en-US"/>
        </w:rPr>
        <w:t>s</w:t>
      </w:r>
      <w:r w:rsidRPr="00282A73">
        <w:rPr>
          <w:i/>
          <w:vertAlign w:val="subscript"/>
          <w:lang w:val="en-US"/>
        </w:rPr>
        <w:t>2</w:t>
      </w:r>
      <w:r w:rsidRPr="00282A73">
        <w:rPr>
          <w:rFonts w:ascii="Arial Unicode MS" w:eastAsia="Arial Unicode MS" w:hAnsi="Arial Unicode MS" w:cs="Arial Unicode MS"/>
          <w:lang w:val="en-US"/>
        </w:rPr>
        <w:t xml:space="preserve"> </w:t>
      </w:r>
      <w:r w:rsidRPr="00653DAC">
        <w:rPr>
          <w:rFonts w:ascii="Cambria Math" w:eastAsia="Arial Unicode MS" w:hAnsi="Cambria Math" w:cs="Cambria Math"/>
          <w:lang w:val="en-US"/>
        </w:rPr>
        <w:t>∈</w:t>
      </w:r>
      <w:r w:rsidRPr="00282A73">
        <w:rPr>
          <w:rFonts w:ascii="Arial Unicode MS" w:eastAsia="Arial Unicode MS" w:hAnsi="Arial Unicode MS" w:cs="Arial Unicode MS"/>
          <w:lang w:val="en-US"/>
        </w:rPr>
        <w:t xml:space="preserve"> </w:t>
      </w:r>
      <w:proofErr w:type="spellStart"/>
      <w:r w:rsidRPr="00282A73">
        <w:rPr>
          <w:i/>
          <w:lang w:val="en-US"/>
        </w:rPr>
        <w:t>DS</w:t>
      </w:r>
      <w:r w:rsidRPr="00282A73">
        <w:rPr>
          <w:i/>
          <w:vertAlign w:val="subscript"/>
          <w:lang w:val="en-US"/>
        </w:rPr>
        <w:t>neg</w:t>
      </w:r>
      <w:proofErr w:type="spellEnd"/>
      <w:r w:rsidRPr="00282A73">
        <w:rPr>
          <w:lang w:val="en-US"/>
        </w:rPr>
        <w:t xml:space="preserve"> that have the same value for each attribute </w:t>
      </w:r>
      <w:r w:rsidRPr="00282A73">
        <w:rPr>
          <w:i/>
          <w:lang w:val="en-US"/>
        </w:rPr>
        <w:t>M</w:t>
      </w:r>
      <w:r w:rsidRPr="00282A73">
        <w:rPr>
          <w:i/>
          <w:vertAlign w:val="subscript"/>
          <w:lang w:val="en-US"/>
        </w:rPr>
        <w:t>1</w:t>
      </w:r>
      <w:r w:rsidRPr="00282A73">
        <w:rPr>
          <w:lang w:val="en-US"/>
        </w:rPr>
        <w:t xml:space="preserve"> through </w:t>
      </w:r>
      <w:r w:rsidRPr="00282A73">
        <w:rPr>
          <w:i/>
          <w:lang w:val="en-US"/>
        </w:rPr>
        <w:t>M</w:t>
      </w:r>
      <w:r w:rsidRPr="00282A73">
        <w:rPr>
          <w:i/>
          <w:vertAlign w:val="subscript"/>
          <w:lang w:val="en-US"/>
        </w:rPr>
        <w:t>n</w:t>
      </w:r>
      <w:r w:rsidRPr="00282A73">
        <w:rPr>
          <w:lang w:val="en-US"/>
        </w:rPr>
        <w:t xml:space="preserve"> are considered when performing the DIFFERENCE. </w:t>
      </w:r>
    </w:p>
    <w:p w14:paraId="35479C01" w14:textId="77777777" w:rsidR="00E61978" w:rsidRDefault="00E61978" w:rsidP="00E61978">
      <w:pPr>
        <w:jc w:val="both"/>
        <w:rPr>
          <w:lang w:val="en-US"/>
        </w:rPr>
      </w:pPr>
    </w:p>
    <w:p w14:paraId="1738AD1B" w14:textId="77777777" w:rsidR="00E61978" w:rsidRDefault="00E61978" w:rsidP="00E61978">
      <w:pPr>
        <w:jc w:val="both"/>
        <w:rPr>
          <w:lang w:val="en-US"/>
        </w:rPr>
      </w:pPr>
      <w:r w:rsidRPr="00EA0540">
        <w:rPr>
          <w:u w:val="single"/>
          <w:lang w:val="en-US"/>
        </w:rPr>
        <w:t>Note</w:t>
      </w:r>
      <w:r>
        <w:rPr>
          <w:u w:val="single"/>
          <w:lang w:val="en-US"/>
        </w:rPr>
        <w:t xml:space="preserve"> 1</w:t>
      </w:r>
      <w:r w:rsidRPr="00EA5A1D">
        <w:rPr>
          <w:lang w:val="en-US"/>
        </w:rPr>
        <w:t>:</w:t>
      </w:r>
      <w:r>
        <w:rPr>
          <w:lang w:val="en-US"/>
        </w:rPr>
        <w:t xml:space="preserve"> </w:t>
      </w:r>
      <w:r w:rsidRPr="00EA0540">
        <w:rPr>
          <w:lang w:val="en-US"/>
        </w:rPr>
        <w:t>DIFFERENCE operates in two different modes based on region intersection</w:t>
      </w:r>
      <w:r>
        <w:rPr>
          <w:lang w:val="en-US"/>
        </w:rPr>
        <w:t xml:space="preserve">: the </w:t>
      </w:r>
      <w:r w:rsidRPr="00EA0540">
        <w:rPr>
          <w:lang w:val="en-US"/>
        </w:rPr>
        <w:t>default</w:t>
      </w:r>
      <w:r>
        <w:rPr>
          <w:lang w:val="en-US"/>
        </w:rPr>
        <w:t xml:space="preserve"> behavior (i.e., </w:t>
      </w:r>
      <w:proofErr w:type="gramStart"/>
      <w:r>
        <w:rPr>
          <w:lang w:val="en-US"/>
        </w:rPr>
        <w:t>DIFFERENCE(</w:t>
      </w:r>
      <w:proofErr w:type="gramEnd"/>
      <w:r w:rsidRPr="00282A73">
        <w:rPr>
          <w:lang w:val="en-US"/>
        </w:rPr>
        <w:t xml:space="preserve">) </w:t>
      </w:r>
      <w:proofErr w:type="spellStart"/>
      <w:r w:rsidRPr="00282A73">
        <w:rPr>
          <w:i/>
          <w:lang w:val="en-US"/>
        </w:rPr>
        <w:t>DS</w:t>
      </w:r>
      <w:r w:rsidRPr="00282A73">
        <w:rPr>
          <w:i/>
          <w:vertAlign w:val="subscript"/>
          <w:lang w:val="en-US"/>
        </w:rPr>
        <w:t>ref</w:t>
      </w:r>
      <w:proofErr w:type="spellEnd"/>
      <w:r w:rsidRPr="00282A73">
        <w:rPr>
          <w:i/>
          <w:lang w:val="en-US"/>
        </w:rPr>
        <w:t xml:space="preserve"> </w:t>
      </w:r>
      <w:proofErr w:type="spellStart"/>
      <w:r w:rsidRPr="00282A73">
        <w:rPr>
          <w:i/>
          <w:lang w:val="en-US"/>
        </w:rPr>
        <w:t>DS</w:t>
      </w:r>
      <w:r w:rsidRPr="00282A73">
        <w:rPr>
          <w:i/>
          <w:vertAlign w:val="subscript"/>
          <w:lang w:val="en-US"/>
        </w:rPr>
        <w:t>neg</w:t>
      </w:r>
      <w:proofErr w:type="spellEnd"/>
      <w:r>
        <w:rPr>
          <w:lang w:val="en-US"/>
        </w:rPr>
        <w:t>), and the exact matching (i.e., DIFFERENCE(exact: true</w:t>
      </w:r>
      <w:r w:rsidRPr="00282A73">
        <w:rPr>
          <w:lang w:val="en-US"/>
        </w:rPr>
        <w:t xml:space="preserve">) </w:t>
      </w:r>
      <w:proofErr w:type="spellStart"/>
      <w:r w:rsidRPr="00282A73">
        <w:rPr>
          <w:i/>
          <w:lang w:val="en-US"/>
        </w:rPr>
        <w:t>DS</w:t>
      </w:r>
      <w:r w:rsidRPr="00282A73">
        <w:rPr>
          <w:i/>
          <w:vertAlign w:val="subscript"/>
          <w:lang w:val="en-US"/>
        </w:rPr>
        <w:t>ref</w:t>
      </w:r>
      <w:proofErr w:type="spellEnd"/>
      <w:r w:rsidRPr="00282A73">
        <w:rPr>
          <w:i/>
          <w:lang w:val="en-US"/>
        </w:rPr>
        <w:t xml:space="preserve"> </w:t>
      </w:r>
      <w:proofErr w:type="spellStart"/>
      <w:r w:rsidRPr="00282A73">
        <w:rPr>
          <w:i/>
          <w:lang w:val="en-US"/>
        </w:rPr>
        <w:t>DS</w:t>
      </w:r>
      <w:r w:rsidRPr="00282A73">
        <w:rPr>
          <w:i/>
          <w:vertAlign w:val="subscript"/>
          <w:lang w:val="en-US"/>
        </w:rPr>
        <w:t>neg</w:t>
      </w:r>
      <w:proofErr w:type="spellEnd"/>
      <w:r w:rsidRPr="00EA0540">
        <w:rPr>
          <w:lang w:val="en-US"/>
        </w:rPr>
        <w:t>)</w:t>
      </w:r>
      <w:r>
        <w:rPr>
          <w:lang w:val="en-US"/>
        </w:rPr>
        <w:t>. In the second case, only regions in the first dataset whose coordinates do not exactly match the coordinates of any region in the second dataset are kept in the output dataset.</w:t>
      </w:r>
    </w:p>
    <w:p w14:paraId="74559702" w14:textId="77777777" w:rsidR="00E61978" w:rsidRDefault="00E61978" w:rsidP="00E61978">
      <w:pPr>
        <w:jc w:val="both"/>
        <w:rPr>
          <w:lang w:val="en-US"/>
        </w:rPr>
      </w:pPr>
    </w:p>
    <w:p w14:paraId="128F1C65" w14:textId="77777777" w:rsidR="00E61978" w:rsidRDefault="00E61978" w:rsidP="00E61978">
      <w:pPr>
        <w:jc w:val="both"/>
        <w:rPr>
          <w:lang w:val="en-US"/>
        </w:rPr>
      </w:pPr>
      <w:r w:rsidRPr="00A47DA6">
        <w:rPr>
          <w:u w:val="single"/>
          <w:lang w:val="en-US"/>
        </w:rPr>
        <w:t>Note 2</w:t>
      </w:r>
      <w:r>
        <w:rPr>
          <w:lang w:val="en-US"/>
        </w:rPr>
        <w:t>: If all regions of a sample in the first input dataset intersect (match, if the exact option is used) at least a region in the second input dataset, the sample is not included in the output dataset.</w:t>
      </w:r>
    </w:p>
    <w:p w14:paraId="1740FB20" w14:textId="77777777" w:rsidR="00E61978" w:rsidRDefault="00E61978" w:rsidP="00E61978">
      <w:pPr>
        <w:jc w:val="both"/>
        <w:rPr>
          <w:u w:val="single"/>
          <w:lang w:val="en-US"/>
        </w:rPr>
      </w:pPr>
    </w:p>
    <w:p w14:paraId="32EEC973" w14:textId="77777777" w:rsidR="00E61978" w:rsidRPr="009D54E7" w:rsidRDefault="00E61978" w:rsidP="00E61978">
      <w:pPr>
        <w:jc w:val="both"/>
        <w:rPr>
          <w:lang w:val="en-US"/>
        </w:rPr>
      </w:pPr>
      <w:r w:rsidRPr="009D54E7">
        <w:rPr>
          <w:u w:val="single"/>
          <w:lang w:val="en-US"/>
        </w:rPr>
        <w:t>Note 3</w:t>
      </w:r>
      <w:r w:rsidRPr="009D54E7">
        <w:rPr>
          <w:lang w:val="en-US"/>
        </w:rPr>
        <w:t xml:space="preserve">: As mentioned in the </w:t>
      </w:r>
      <w:r w:rsidRPr="009D54E7">
        <w:rPr>
          <w:i/>
          <w:lang w:val="en-US"/>
        </w:rPr>
        <w:t>Foreword</w:t>
      </w:r>
      <w:r w:rsidRPr="009D54E7">
        <w:rPr>
          <w:lang w:val="en-US"/>
        </w:rPr>
        <w:t xml:space="preserve"> section, in </w:t>
      </w:r>
      <w:proofErr w:type="spellStart"/>
      <w:r w:rsidRPr="009D54E7">
        <w:rPr>
          <w:i/>
          <w:lang w:val="en-US"/>
        </w:rPr>
        <w:t>join</w:t>
      </w:r>
      <w:r>
        <w:rPr>
          <w:i/>
          <w:lang w:val="en-US"/>
        </w:rPr>
        <w:t>by</w:t>
      </w:r>
      <w:proofErr w:type="spellEnd"/>
      <w:r w:rsidRPr="009D54E7">
        <w:rPr>
          <w:lang w:val="en-US"/>
        </w:rPr>
        <w:t xml:space="preserve"> option (which is one of the possible </w:t>
      </w:r>
      <w:proofErr w:type="spellStart"/>
      <w:r w:rsidRPr="009D54E7">
        <w:rPr>
          <w:i/>
          <w:lang w:val="en-US"/>
        </w:rPr>
        <w:t>metajoin</w:t>
      </w:r>
      <w:proofErr w:type="spellEnd"/>
      <w:r w:rsidRPr="009D54E7">
        <w:rPr>
          <w:lang w:val="en-US"/>
        </w:rPr>
        <w:t xml:space="preserve"> options of GMQL) different alternatives are available</w:t>
      </w:r>
      <w:r w:rsidRPr="00E569B1">
        <w:rPr>
          <w:lang w:val="en-US"/>
        </w:rPr>
        <w:t xml:space="preserve"> </w:t>
      </w:r>
      <w:r>
        <w:rPr>
          <w:lang w:val="en-US"/>
        </w:rPr>
        <w:t>with respect to dot-separated prefixes in case present for metadata attribute names</w:t>
      </w:r>
      <w:r w:rsidRPr="009D54E7">
        <w:rPr>
          <w:lang w:val="en-US"/>
        </w:rPr>
        <w:t>:</w:t>
      </w:r>
    </w:p>
    <w:p w14:paraId="0DB31DEB" w14:textId="77777777" w:rsidR="00E61978" w:rsidRPr="009D54E7" w:rsidRDefault="00E61978" w:rsidP="00E61978">
      <w:pPr>
        <w:pStyle w:val="Paragrafoelenco"/>
        <w:numPr>
          <w:ilvl w:val="0"/>
          <w:numId w:val="40"/>
        </w:numPr>
        <w:shd w:val="clear" w:color="auto" w:fill="FFFFFF"/>
        <w:spacing w:line="240" w:lineRule="auto"/>
        <w:jc w:val="both"/>
        <w:rPr>
          <w:color w:val="222222"/>
          <w:lang w:val="en-GB" w:eastAsia="en-GB"/>
        </w:rPr>
      </w:pPr>
      <w:proofErr w:type="spellStart"/>
      <w:r w:rsidRPr="009D54E7">
        <w:rPr>
          <w:rFonts w:eastAsia="Times New Roman"/>
          <w:shd w:val="clear" w:color="auto" w:fill="FFFFFF"/>
          <w:lang w:val="en-GB" w:eastAsia="en-GB"/>
        </w:rPr>
        <w:t>metadata_attribute_name</w:t>
      </w:r>
      <w:proofErr w:type="spellEnd"/>
      <w:r w:rsidRPr="009D54E7">
        <w:rPr>
          <w:color w:val="222222"/>
          <w:lang w:val="en-US" w:eastAsia="en-GB"/>
        </w:rPr>
        <w:t>;</w:t>
      </w:r>
    </w:p>
    <w:p w14:paraId="2B8F6B62" w14:textId="77777777" w:rsidR="00E61978" w:rsidRPr="009D54E7" w:rsidRDefault="00E61978" w:rsidP="00E61978">
      <w:pPr>
        <w:pStyle w:val="Paragrafoelenco"/>
        <w:numPr>
          <w:ilvl w:val="0"/>
          <w:numId w:val="40"/>
        </w:numPr>
        <w:shd w:val="clear" w:color="auto" w:fill="FFFFFF"/>
        <w:spacing w:line="240" w:lineRule="auto"/>
        <w:jc w:val="both"/>
        <w:rPr>
          <w:color w:val="222222"/>
          <w:lang w:val="en-GB" w:eastAsia="en-GB"/>
        </w:rPr>
      </w:pPr>
      <w:proofErr w:type="gramStart"/>
      <w:r w:rsidRPr="009D54E7">
        <w:rPr>
          <w:bCs/>
          <w:color w:val="222222"/>
          <w:lang w:val="en-US" w:eastAsia="en-GB"/>
        </w:rPr>
        <w:t>EXACT</w:t>
      </w:r>
      <w:r w:rsidRPr="009D54E7">
        <w:rPr>
          <w:rFonts w:eastAsia="Times New Roman"/>
          <w:shd w:val="clear" w:color="auto" w:fill="FFFFFF"/>
          <w:lang w:val="en-GB" w:eastAsia="en-GB"/>
        </w:rPr>
        <w:t>(</w:t>
      </w:r>
      <w:proofErr w:type="spellStart"/>
      <w:proofErr w:type="gramEnd"/>
      <w:r w:rsidRPr="009D54E7">
        <w:rPr>
          <w:rFonts w:eastAsia="Times New Roman"/>
          <w:shd w:val="clear" w:color="auto" w:fill="FFFFFF"/>
          <w:lang w:val="en-GB" w:eastAsia="en-GB"/>
        </w:rPr>
        <w:t>metadata_attribute_name</w:t>
      </w:r>
      <w:proofErr w:type="spellEnd"/>
      <w:r w:rsidRPr="009D54E7">
        <w:rPr>
          <w:rFonts w:eastAsia="Times New Roman"/>
          <w:shd w:val="clear" w:color="auto" w:fill="FFFFFF"/>
          <w:lang w:val="en-GB" w:eastAsia="en-GB"/>
        </w:rPr>
        <w:t>)</w:t>
      </w:r>
      <w:r w:rsidRPr="009D54E7">
        <w:rPr>
          <w:color w:val="222222"/>
          <w:lang w:val="en-US" w:eastAsia="en-GB"/>
        </w:rPr>
        <w:t>;</w:t>
      </w:r>
    </w:p>
    <w:p w14:paraId="38174C1E" w14:textId="77777777" w:rsidR="00E61978" w:rsidRPr="009D54E7" w:rsidRDefault="00E61978" w:rsidP="00E61978">
      <w:pPr>
        <w:pStyle w:val="Paragrafoelenco"/>
        <w:numPr>
          <w:ilvl w:val="0"/>
          <w:numId w:val="40"/>
        </w:numPr>
        <w:shd w:val="clear" w:color="auto" w:fill="FFFFFF"/>
        <w:spacing w:line="240" w:lineRule="auto"/>
        <w:jc w:val="both"/>
        <w:rPr>
          <w:color w:val="222222"/>
          <w:lang w:val="en-GB" w:eastAsia="en-GB"/>
        </w:rPr>
      </w:pPr>
      <w:proofErr w:type="gramStart"/>
      <w:r w:rsidRPr="009D54E7">
        <w:rPr>
          <w:bCs/>
          <w:color w:val="222222"/>
          <w:lang w:val="en-US" w:eastAsia="en-GB"/>
        </w:rPr>
        <w:t>FULL</w:t>
      </w:r>
      <w:r w:rsidRPr="009D54E7">
        <w:rPr>
          <w:rFonts w:eastAsia="Times New Roman"/>
          <w:shd w:val="clear" w:color="auto" w:fill="FFFFFF"/>
          <w:lang w:val="en-GB" w:eastAsia="en-GB"/>
        </w:rPr>
        <w:t>(</w:t>
      </w:r>
      <w:proofErr w:type="spellStart"/>
      <w:proofErr w:type="gramEnd"/>
      <w:r w:rsidRPr="009D54E7">
        <w:rPr>
          <w:rFonts w:eastAsia="Times New Roman"/>
          <w:shd w:val="clear" w:color="auto" w:fill="FFFFFF"/>
          <w:lang w:val="en-GB" w:eastAsia="en-GB"/>
        </w:rPr>
        <w:t>metadata_attribute_name</w:t>
      </w:r>
      <w:proofErr w:type="spellEnd"/>
      <w:r w:rsidRPr="009D54E7">
        <w:rPr>
          <w:rFonts w:eastAsia="Times New Roman"/>
          <w:shd w:val="clear" w:color="auto" w:fill="FFFFFF"/>
          <w:lang w:val="en-GB" w:eastAsia="en-GB"/>
        </w:rPr>
        <w:t>)</w:t>
      </w:r>
      <w:r w:rsidRPr="009D54E7">
        <w:rPr>
          <w:color w:val="222222"/>
          <w:lang w:val="en-US" w:eastAsia="en-GB"/>
        </w:rPr>
        <w:t>. </w:t>
      </w:r>
    </w:p>
    <w:p w14:paraId="70CFF99B" w14:textId="77777777" w:rsidR="00E61978" w:rsidRPr="006F0924" w:rsidRDefault="00E61978" w:rsidP="00E61978">
      <w:pPr>
        <w:spacing w:line="240" w:lineRule="auto"/>
        <w:rPr>
          <w:rFonts w:eastAsia="Times New Roman"/>
          <w:shd w:val="clear" w:color="auto" w:fill="FFFFFF"/>
          <w:lang w:val="en-GB" w:eastAsia="en-GB"/>
        </w:rPr>
      </w:pPr>
      <w:r w:rsidRPr="009D54E7">
        <w:rPr>
          <w:rFonts w:eastAsia="Times New Roman"/>
          <w:shd w:val="clear" w:color="auto" w:fill="FFFFFF"/>
          <w:lang w:val="en-GB" w:eastAsia="en-GB"/>
        </w:rPr>
        <w:t xml:space="preserve">Please refer to </w:t>
      </w:r>
      <w:r w:rsidRPr="006E66C9">
        <w:rPr>
          <w:rFonts w:eastAsia="Times New Roman"/>
          <w:shd w:val="clear" w:color="auto" w:fill="FFFFFF"/>
          <w:lang w:val="en-GB" w:eastAsia="en-GB"/>
        </w:rPr>
        <w:t xml:space="preserve">the </w:t>
      </w:r>
      <w:hyperlink w:anchor="_Foreword:_Syntactic_conventions" w:history="1">
        <w:r w:rsidRPr="006E66C9">
          <w:rPr>
            <w:rStyle w:val="Collegamentoipertestuale"/>
            <w:lang w:val="en-US"/>
          </w:rPr>
          <w:t>Foreword</w:t>
        </w:r>
      </w:hyperlink>
      <w:r w:rsidRPr="006E66C9">
        <w:rPr>
          <w:lang w:val="en-US"/>
        </w:rPr>
        <w:t xml:space="preserve"> section</w:t>
      </w:r>
      <w:r w:rsidRPr="009D54E7">
        <w:rPr>
          <w:rFonts w:eastAsia="Times New Roman"/>
          <w:shd w:val="clear" w:color="auto" w:fill="FFFFFF"/>
          <w:lang w:val="en-GB" w:eastAsia="en-GB"/>
        </w:rPr>
        <w:t xml:space="preserve"> of this document for further details.</w:t>
      </w:r>
    </w:p>
    <w:p w14:paraId="75A79FEC" w14:textId="77777777" w:rsidR="00E61978" w:rsidRPr="00282A73" w:rsidRDefault="00E61978" w:rsidP="00E61978">
      <w:pPr>
        <w:jc w:val="both"/>
        <w:rPr>
          <w:lang w:val="en-US"/>
        </w:rPr>
      </w:pPr>
    </w:p>
    <w:p w14:paraId="3AAF213D" w14:textId="77777777" w:rsidR="00E61978" w:rsidRPr="00282A73" w:rsidRDefault="00E61978" w:rsidP="00E61978">
      <w:pPr>
        <w:jc w:val="both"/>
        <w:rPr>
          <w:lang w:val="en-US"/>
        </w:rPr>
      </w:pPr>
      <w:r w:rsidRPr="00282A73">
        <w:rPr>
          <w:u w:val="single"/>
          <w:lang w:val="en-US"/>
        </w:rPr>
        <w:t>Example 1</w:t>
      </w:r>
      <w:r w:rsidRPr="00282A73">
        <w:rPr>
          <w:lang w:val="en-US"/>
        </w:rPr>
        <w:t>:</w:t>
      </w:r>
    </w:p>
    <w:p w14:paraId="6B9AE86A" w14:textId="77777777" w:rsidR="00E61978" w:rsidRPr="00282A73" w:rsidRDefault="00E61978" w:rsidP="00E61978">
      <w:pPr>
        <w:jc w:val="both"/>
        <w:rPr>
          <w:lang w:val="en-US"/>
        </w:rPr>
      </w:pPr>
      <w:r w:rsidRPr="00282A73">
        <w:rPr>
          <w:lang w:val="en-US"/>
        </w:rPr>
        <w:t xml:space="preserve">OUT = </w:t>
      </w:r>
      <w:proofErr w:type="gramStart"/>
      <w:r w:rsidRPr="00282A73">
        <w:rPr>
          <w:lang w:val="en-US"/>
        </w:rPr>
        <w:t>DIFFERENCE(</w:t>
      </w:r>
      <w:proofErr w:type="gramEnd"/>
      <w:r w:rsidRPr="00282A73">
        <w:rPr>
          <w:lang w:val="en-US"/>
        </w:rPr>
        <w:t>) EXP1 EXP2;</w:t>
      </w:r>
    </w:p>
    <w:p w14:paraId="30D320BF" w14:textId="77777777" w:rsidR="00E61978" w:rsidRPr="00282A73" w:rsidRDefault="00E61978" w:rsidP="00E61978">
      <w:pPr>
        <w:jc w:val="both"/>
        <w:rPr>
          <w:lang w:val="en-US"/>
        </w:rPr>
      </w:pPr>
    </w:p>
    <w:p w14:paraId="2E9C0B24" w14:textId="77777777" w:rsidR="00E61978" w:rsidRPr="00282A73" w:rsidRDefault="00E61978" w:rsidP="00E61978">
      <w:pPr>
        <w:jc w:val="both"/>
        <w:rPr>
          <w:lang w:val="en-US"/>
        </w:rPr>
      </w:pPr>
      <w:r w:rsidRPr="00282A73">
        <w:rPr>
          <w:lang w:val="en-US"/>
        </w:rPr>
        <w:t>This GMQL statement returns all the regions in the first dataset that do not overlap any region in the second dataset.</w:t>
      </w:r>
    </w:p>
    <w:p w14:paraId="3364300E" w14:textId="77777777" w:rsidR="00E61978" w:rsidRDefault="00E61978" w:rsidP="00E61978">
      <w:pPr>
        <w:jc w:val="both"/>
        <w:rPr>
          <w:i/>
        </w:rPr>
      </w:pPr>
      <w:r w:rsidRPr="00B64424">
        <w:rPr>
          <w:i/>
          <w:noProof/>
          <w:lang w:val="en-US" w:eastAsia="en-US"/>
        </w:rPr>
        <w:drawing>
          <wp:inline distT="0" distB="0" distL="0" distR="0" wp14:anchorId="25247756" wp14:editId="4552ACCA">
            <wp:extent cx="5733415" cy="1689100"/>
            <wp:effectExtent l="0" t="0" r="635"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3415" cy="1689100"/>
                    </a:xfrm>
                    <a:prstGeom prst="rect">
                      <a:avLst/>
                    </a:prstGeom>
                  </pic:spPr>
                </pic:pic>
              </a:graphicData>
            </a:graphic>
          </wp:inline>
        </w:drawing>
      </w:r>
    </w:p>
    <w:p w14:paraId="259469F8" w14:textId="77777777" w:rsidR="00E61978" w:rsidRDefault="00E61978" w:rsidP="00E61978">
      <w:pPr>
        <w:jc w:val="both"/>
        <w:rPr>
          <w:u w:val="single"/>
          <w:lang w:val="en-US"/>
        </w:rPr>
      </w:pPr>
    </w:p>
    <w:p w14:paraId="49B2239D" w14:textId="77777777" w:rsidR="00E61978" w:rsidRPr="00EA0540" w:rsidRDefault="00E61978" w:rsidP="00E61978">
      <w:pPr>
        <w:jc w:val="both"/>
        <w:rPr>
          <w:u w:val="single"/>
          <w:lang w:val="en-US"/>
        </w:rPr>
      </w:pPr>
      <w:r>
        <w:rPr>
          <w:u w:val="single"/>
          <w:lang w:val="en-US"/>
        </w:rPr>
        <w:t>Example 2</w:t>
      </w:r>
      <w:r w:rsidRPr="002A3DFD">
        <w:rPr>
          <w:lang w:val="en-US"/>
        </w:rPr>
        <w:t>:</w:t>
      </w:r>
    </w:p>
    <w:p w14:paraId="520D13AD" w14:textId="77777777" w:rsidR="00E61978" w:rsidRDefault="00E61978" w:rsidP="00E61978">
      <w:pPr>
        <w:jc w:val="both"/>
        <w:rPr>
          <w:lang w:val="en-US"/>
        </w:rPr>
      </w:pPr>
      <w:r w:rsidRPr="00EA0540">
        <w:rPr>
          <w:lang w:val="en-US"/>
        </w:rPr>
        <w:t xml:space="preserve">RES = </w:t>
      </w:r>
      <w:proofErr w:type="gramStart"/>
      <w:r w:rsidRPr="00EA0540">
        <w:rPr>
          <w:lang w:val="en-US"/>
        </w:rPr>
        <w:t>DIFFERENCE(</w:t>
      </w:r>
      <w:proofErr w:type="gramEnd"/>
      <w:r w:rsidRPr="00EA0540">
        <w:rPr>
          <w:lang w:val="en-US"/>
        </w:rPr>
        <w:t>exact:</w:t>
      </w:r>
      <w:r>
        <w:rPr>
          <w:lang w:val="en-US"/>
        </w:rPr>
        <w:t xml:space="preserve"> </w:t>
      </w:r>
      <w:r w:rsidRPr="00EA0540">
        <w:rPr>
          <w:lang w:val="en-US"/>
        </w:rPr>
        <w:t xml:space="preserve">true) </w:t>
      </w:r>
      <w:r>
        <w:rPr>
          <w:lang w:val="en-US"/>
        </w:rPr>
        <w:t>EXP1</w:t>
      </w:r>
      <w:r w:rsidRPr="00EA0540">
        <w:rPr>
          <w:lang w:val="en-US"/>
        </w:rPr>
        <w:t xml:space="preserve"> </w:t>
      </w:r>
      <w:r>
        <w:rPr>
          <w:lang w:val="en-US"/>
        </w:rPr>
        <w:t>EXP2</w:t>
      </w:r>
      <w:r w:rsidRPr="00EA0540">
        <w:rPr>
          <w:lang w:val="en-US"/>
        </w:rPr>
        <w:t>;</w:t>
      </w:r>
    </w:p>
    <w:p w14:paraId="5AB8C54A" w14:textId="77777777" w:rsidR="00E61978" w:rsidRDefault="00E61978" w:rsidP="00E61978">
      <w:pPr>
        <w:jc w:val="both"/>
        <w:rPr>
          <w:lang w:val="en-US"/>
        </w:rPr>
      </w:pPr>
    </w:p>
    <w:p w14:paraId="7D7581DE" w14:textId="77777777" w:rsidR="00E61978" w:rsidRPr="00282A73" w:rsidRDefault="00E61978" w:rsidP="00E61978">
      <w:pPr>
        <w:jc w:val="both"/>
        <w:rPr>
          <w:lang w:val="en-US"/>
        </w:rPr>
      </w:pPr>
      <w:r>
        <w:rPr>
          <w:lang w:val="en-US"/>
        </w:rPr>
        <w:t>This statement extracts all regions in the first input dataset EXP1 that do not coincide (exactly from the start to the end coordinate) with at least a region in the second input dataset EXP2.</w:t>
      </w:r>
    </w:p>
    <w:p w14:paraId="2004279F" w14:textId="77777777" w:rsidR="00E61978" w:rsidRDefault="00E61978" w:rsidP="00E61978">
      <w:pPr>
        <w:jc w:val="both"/>
        <w:rPr>
          <w:u w:val="single"/>
          <w:lang w:val="en-US"/>
        </w:rPr>
      </w:pPr>
    </w:p>
    <w:p w14:paraId="5A70CFE8" w14:textId="77777777" w:rsidR="00E61978" w:rsidRPr="00282A73" w:rsidRDefault="00E61978" w:rsidP="00E61978">
      <w:pPr>
        <w:jc w:val="both"/>
        <w:rPr>
          <w:lang w:val="en-US"/>
        </w:rPr>
      </w:pPr>
      <w:r w:rsidRPr="00282A73">
        <w:rPr>
          <w:u w:val="single"/>
          <w:lang w:val="en-US"/>
        </w:rPr>
        <w:t xml:space="preserve">Example </w:t>
      </w:r>
      <w:r>
        <w:rPr>
          <w:u w:val="single"/>
          <w:lang w:val="en-US"/>
        </w:rPr>
        <w:t>3</w:t>
      </w:r>
      <w:r w:rsidRPr="00282A73">
        <w:rPr>
          <w:lang w:val="en-US"/>
        </w:rPr>
        <w:t>:</w:t>
      </w:r>
    </w:p>
    <w:p w14:paraId="34E4EC9F" w14:textId="77777777" w:rsidR="00E61978" w:rsidRPr="00282A73" w:rsidRDefault="00E61978" w:rsidP="00E61978">
      <w:pPr>
        <w:jc w:val="both"/>
        <w:rPr>
          <w:i/>
          <w:lang w:val="en-US"/>
        </w:rPr>
      </w:pPr>
      <w:r w:rsidRPr="00282A73">
        <w:rPr>
          <w:lang w:val="en-US"/>
        </w:rPr>
        <w:t xml:space="preserve">OUT = </w:t>
      </w:r>
      <w:proofErr w:type="gramStart"/>
      <w:r w:rsidRPr="00282A73">
        <w:rPr>
          <w:lang w:val="en-US"/>
        </w:rPr>
        <w:t>DIFFERENCE(</w:t>
      </w:r>
      <w:proofErr w:type="spellStart"/>
      <w:proofErr w:type="gramEnd"/>
      <w:r w:rsidRPr="00282A73">
        <w:rPr>
          <w:lang w:val="en-US"/>
        </w:rPr>
        <w:t>joinby</w:t>
      </w:r>
      <w:proofErr w:type="spellEnd"/>
      <w:r w:rsidRPr="00282A73">
        <w:rPr>
          <w:lang w:val="en-US"/>
        </w:rPr>
        <w:t xml:space="preserve">: </w:t>
      </w:r>
      <w:proofErr w:type="spellStart"/>
      <w:r w:rsidRPr="00282A73">
        <w:rPr>
          <w:lang w:val="en-US"/>
        </w:rPr>
        <w:t>antibody_target</w:t>
      </w:r>
      <w:proofErr w:type="spellEnd"/>
      <w:r w:rsidRPr="00282A73">
        <w:rPr>
          <w:lang w:val="en-US"/>
        </w:rPr>
        <w:t>) EXP1 EXP2;</w:t>
      </w:r>
    </w:p>
    <w:p w14:paraId="4D565478" w14:textId="77777777" w:rsidR="00E61978" w:rsidRDefault="00E61978" w:rsidP="00E61978">
      <w:pPr>
        <w:jc w:val="both"/>
        <w:rPr>
          <w:lang w:val="en-US"/>
        </w:rPr>
      </w:pPr>
    </w:p>
    <w:p w14:paraId="03F36F17" w14:textId="77777777" w:rsidR="00E61978" w:rsidRDefault="00E61978" w:rsidP="00E61978">
      <w:pPr>
        <w:jc w:val="both"/>
        <w:rPr>
          <w:lang w:val="en-US"/>
        </w:rPr>
      </w:pPr>
      <w:r>
        <w:rPr>
          <w:lang w:val="en-US"/>
        </w:rPr>
        <w:t xml:space="preserve">This GMQL statement performs the DIFFERENCE operation considering </w:t>
      </w:r>
      <w:r w:rsidRPr="00282A73">
        <w:rPr>
          <w:lang w:val="en-US"/>
        </w:rPr>
        <w:t>subset</w:t>
      </w:r>
      <w:r>
        <w:rPr>
          <w:lang w:val="en-US"/>
        </w:rPr>
        <w:t>s</w:t>
      </w:r>
      <w:r w:rsidRPr="00282A73">
        <w:rPr>
          <w:lang w:val="en-US"/>
        </w:rPr>
        <w:t xml:space="preserve"> of </w:t>
      </w:r>
      <w:r>
        <w:rPr>
          <w:lang w:val="en-US"/>
        </w:rPr>
        <w:t xml:space="preserve">samples that have the same value for the metadata attribute </w:t>
      </w:r>
      <w:proofErr w:type="spellStart"/>
      <w:r>
        <w:rPr>
          <w:i/>
          <w:lang w:val="en-US"/>
        </w:rPr>
        <w:t>antibody_target</w:t>
      </w:r>
      <w:proofErr w:type="spellEnd"/>
      <w:r>
        <w:rPr>
          <w:lang w:val="en-US"/>
        </w:rPr>
        <w:t>; indeed, o</w:t>
      </w:r>
      <w:r w:rsidRPr="00282A73">
        <w:rPr>
          <w:lang w:val="en-US"/>
        </w:rPr>
        <w:t xml:space="preserve">nly those </w:t>
      </w:r>
      <w:r w:rsidRPr="00D532D3">
        <w:rPr>
          <w:lang w:val="en-US"/>
        </w:rPr>
        <w:t xml:space="preserve">samples </w:t>
      </w:r>
      <w:proofErr w:type="spellStart"/>
      <w:r w:rsidRPr="00D532D3">
        <w:rPr>
          <w:i/>
          <w:lang w:val="en-US"/>
        </w:rPr>
        <w:t>s</w:t>
      </w:r>
      <w:r>
        <w:rPr>
          <w:i/>
          <w:vertAlign w:val="subscript"/>
          <w:lang w:val="en-US"/>
        </w:rPr>
        <w:t>i</w:t>
      </w:r>
      <w:proofErr w:type="spellEnd"/>
      <w:r w:rsidRPr="00D532D3">
        <w:rPr>
          <w:rFonts w:eastAsia="Arial Unicode MS"/>
          <w:lang w:val="en-US"/>
        </w:rPr>
        <w:t xml:space="preserve"> </w:t>
      </w:r>
      <w:r w:rsidRPr="00D532D3">
        <w:rPr>
          <w:rFonts w:ascii="Cambria Math" w:eastAsia="Arial Unicode MS" w:hAnsi="Cambria Math" w:cs="Cambria Math"/>
          <w:lang w:val="en-US"/>
        </w:rPr>
        <w:t>∈</w:t>
      </w:r>
      <w:r w:rsidRPr="00D532D3">
        <w:rPr>
          <w:rFonts w:eastAsia="Arial Unicode MS"/>
          <w:lang w:val="en-US"/>
        </w:rPr>
        <w:t xml:space="preserve"> </w:t>
      </w:r>
      <w:r w:rsidRPr="00D532D3">
        <w:rPr>
          <w:lang w:val="en-US"/>
        </w:rPr>
        <w:t xml:space="preserve">EXP1 and </w:t>
      </w:r>
      <w:proofErr w:type="spellStart"/>
      <w:r w:rsidRPr="00D532D3">
        <w:rPr>
          <w:i/>
          <w:lang w:val="en-US"/>
        </w:rPr>
        <w:t>s</w:t>
      </w:r>
      <w:r>
        <w:rPr>
          <w:i/>
          <w:vertAlign w:val="subscript"/>
          <w:lang w:val="en-US"/>
        </w:rPr>
        <w:t>j</w:t>
      </w:r>
      <w:proofErr w:type="spellEnd"/>
      <w:r w:rsidRPr="00D532D3">
        <w:rPr>
          <w:rFonts w:eastAsia="Arial Unicode MS"/>
          <w:lang w:val="en-US"/>
        </w:rPr>
        <w:t xml:space="preserve"> </w:t>
      </w:r>
      <w:r w:rsidRPr="00D532D3">
        <w:rPr>
          <w:rFonts w:ascii="Cambria Math" w:eastAsia="Arial Unicode MS" w:hAnsi="Cambria Math" w:cs="Cambria Math"/>
          <w:lang w:val="en-US"/>
        </w:rPr>
        <w:t>∈</w:t>
      </w:r>
      <w:r w:rsidRPr="00D532D3">
        <w:rPr>
          <w:rFonts w:eastAsia="Arial Unicode MS"/>
          <w:lang w:val="en-US"/>
        </w:rPr>
        <w:t xml:space="preserve"> </w:t>
      </w:r>
      <w:r w:rsidRPr="00D532D3">
        <w:rPr>
          <w:lang w:val="en-US"/>
        </w:rPr>
        <w:t>EXP2 that</w:t>
      </w:r>
      <w:r w:rsidRPr="00282A73">
        <w:rPr>
          <w:lang w:val="en-US"/>
        </w:rPr>
        <w:t xml:space="preserve"> have the same value </w:t>
      </w:r>
      <w:r>
        <w:rPr>
          <w:lang w:val="en-US"/>
        </w:rPr>
        <w:t>o</w:t>
      </w:r>
      <w:r w:rsidRPr="00282A73">
        <w:rPr>
          <w:lang w:val="en-US"/>
        </w:rPr>
        <w:t xml:space="preserve">f </w:t>
      </w:r>
      <w:proofErr w:type="spellStart"/>
      <w:r>
        <w:rPr>
          <w:i/>
          <w:lang w:val="en-US"/>
        </w:rPr>
        <w:t>antibody_target</w:t>
      </w:r>
      <w:proofErr w:type="spellEnd"/>
      <w:r>
        <w:rPr>
          <w:lang w:val="en-US"/>
        </w:rPr>
        <w:t xml:space="preserve"> </w:t>
      </w:r>
      <w:proofErr w:type="gramStart"/>
      <w:r>
        <w:rPr>
          <w:lang w:val="en-US"/>
        </w:rPr>
        <w:t>are</w:t>
      </w:r>
      <w:proofErr w:type="gramEnd"/>
      <w:r>
        <w:rPr>
          <w:lang w:val="en-US"/>
        </w:rPr>
        <w:t xml:space="preserve"> compared. For every different value of </w:t>
      </w:r>
      <w:proofErr w:type="spellStart"/>
      <w:r>
        <w:rPr>
          <w:i/>
          <w:lang w:val="en-US"/>
        </w:rPr>
        <w:t>antibody_target</w:t>
      </w:r>
      <w:proofErr w:type="spellEnd"/>
      <w:r>
        <w:rPr>
          <w:lang w:val="en-US"/>
        </w:rPr>
        <w:t xml:space="preserve">, the statement allows to extract all the regions of EXP1 samples, with an </w:t>
      </w:r>
      <w:proofErr w:type="spellStart"/>
      <w:r>
        <w:rPr>
          <w:i/>
          <w:lang w:val="en-US"/>
        </w:rPr>
        <w:t>antibody_target</w:t>
      </w:r>
      <w:proofErr w:type="spellEnd"/>
      <w:r>
        <w:rPr>
          <w:lang w:val="en-US"/>
        </w:rPr>
        <w:t xml:space="preserve"> value, that do not intersect any of the regions of EXP2 samples with the same </w:t>
      </w:r>
      <w:proofErr w:type="spellStart"/>
      <w:r>
        <w:rPr>
          <w:i/>
          <w:lang w:val="en-US"/>
        </w:rPr>
        <w:t>antibody_target</w:t>
      </w:r>
      <w:proofErr w:type="spellEnd"/>
      <w:r>
        <w:rPr>
          <w:lang w:val="en-US"/>
        </w:rPr>
        <w:t xml:space="preserve"> value.</w:t>
      </w:r>
      <w:r w:rsidRPr="00282A73">
        <w:rPr>
          <w:lang w:val="en-US"/>
        </w:rPr>
        <w:t xml:space="preserve"> </w:t>
      </w:r>
    </w:p>
    <w:p w14:paraId="2CF9839F" w14:textId="77777777" w:rsidR="00E61978" w:rsidRDefault="00E61978" w:rsidP="00E61978">
      <w:pPr>
        <w:jc w:val="both"/>
        <w:rPr>
          <w:lang w:val="en-US"/>
        </w:rPr>
      </w:pPr>
    </w:p>
    <w:p w14:paraId="7B3B426D" w14:textId="77777777" w:rsidR="00E61978" w:rsidRDefault="00E61978" w:rsidP="00E61978">
      <w:pPr>
        <w:jc w:val="both"/>
        <w:rPr>
          <w:lang w:val="en-US"/>
        </w:rPr>
      </w:pPr>
    </w:p>
    <w:p w14:paraId="2B703D5F" w14:textId="77777777" w:rsidR="00E61978" w:rsidRDefault="00E61978" w:rsidP="00E61978">
      <w:pPr>
        <w:pStyle w:val="Titolo2"/>
        <w:numPr>
          <w:ilvl w:val="0"/>
          <w:numId w:val="13"/>
        </w:numPr>
        <w:contextualSpacing/>
        <w:jc w:val="both"/>
      </w:pPr>
      <w:bookmarkStart w:id="18" w:name="_Toc19192308"/>
      <w:r>
        <w:t>MAP</w:t>
      </w:r>
      <w:bookmarkEnd w:id="18"/>
    </w:p>
    <w:p w14:paraId="0BEF1D09" w14:textId="77777777" w:rsidR="00E61978" w:rsidRPr="00282A73" w:rsidRDefault="00E61978" w:rsidP="00E61978">
      <w:pPr>
        <w:jc w:val="both"/>
        <w:rPr>
          <w:lang w:val="en-US"/>
        </w:rPr>
      </w:pPr>
      <w:r w:rsidRPr="00282A73">
        <w:rPr>
          <w:lang w:val="en-US"/>
        </w:rPr>
        <w:t xml:space="preserve">MAP is a non-symmetric operator over two datasets, respectively called </w:t>
      </w:r>
      <w:r w:rsidRPr="00282A73">
        <w:rPr>
          <w:b/>
          <w:lang w:val="en-US"/>
        </w:rPr>
        <w:t>reference</w:t>
      </w:r>
      <w:r w:rsidRPr="00282A73">
        <w:rPr>
          <w:lang w:val="en-US"/>
        </w:rPr>
        <w:t xml:space="preserve"> and </w:t>
      </w:r>
      <w:r w:rsidRPr="00282A73">
        <w:rPr>
          <w:b/>
          <w:lang w:val="en-US"/>
        </w:rPr>
        <w:t>experiment</w:t>
      </w:r>
      <w:r w:rsidRPr="00282A73">
        <w:rPr>
          <w:lang w:val="en-US"/>
        </w:rPr>
        <w:t xml:space="preserve">. The operation computes, for each sample in the experiment dataset, aggregates over the values of the experiment regions that intersect with a region in a reference sample, for each region of each sample in the reference dataset; we say that experiment regions are </w:t>
      </w:r>
      <w:r w:rsidRPr="00282A73">
        <w:rPr>
          <w:i/>
          <w:lang w:val="en-US"/>
        </w:rPr>
        <w:t>mapped</w:t>
      </w:r>
      <w:r w:rsidRPr="00282A73">
        <w:rPr>
          <w:lang w:val="en-US"/>
        </w:rPr>
        <w:t xml:space="preserve"> to the reference regions. The number of generated output samples is the Cartesian product of the samples in the two input datasets; each output sample has the same regions as the related input reference sample, with their attributes and values, plus the attributes computed as aggregates over experiment region values. Output sample metadata are the union of the related input sample metadata, whose attribute names are prefixed with their input dataset name. </w:t>
      </w:r>
    </w:p>
    <w:p w14:paraId="6F39AC99" w14:textId="77777777" w:rsidR="00E61978" w:rsidRPr="00282A73" w:rsidRDefault="00E61978" w:rsidP="00E61978">
      <w:pPr>
        <w:jc w:val="both"/>
        <w:rPr>
          <w:lang w:val="en-US"/>
        </w:rPr>
      </w:pPr>
      <w:r w:rsidRPr="00282A73">
        <w:rPr>
          <w:lang w:val="en-US"/>
        </w:rPr>
        <w:t xml:space="preserve">For each reference sample, the MAP operation produces a matrix like structure, called </w:t>
      </w:r>
      <w:r w:rsidRPr="00282A73">
        <w:rPr>
          <w:b/>
          <w:lang w:val="en-US"/>
        </w:rPr>
        <w:t>genomic</w:t>
      </w:r>
      <w:r w:rsidRPr="00282A73">
        <w:rPr>
          <w:lang w:val="en-US"/>
        </w:rPr>
        <w:t xml:space="preserve"> </w:t>
      </w:r>
      <w:r w:rsidRPr="00282A73">
        <w:rPr>
          <w:b/>
          <w:lang w:val="en-US"/>
        </w:rPr>
        <w:t>space</w:t>
      </w:r>
      <w:r w:rsidRPr="00282A73">
        <w:rPr>
          <w:lang w:val="en-US"/>
        </w:rPr>
        <w:t xml:space="preserve">, where each experiment sample is associated with a row, each reference region with a column, and each matrix row is a vector of numbers - the aggregates computed during MAP execution. When the features of the reference regions are unknown, the MAP helps in extracting the most interesting regions out of many candidates. </w:t>
      </w:r>
    </w:p>
    <w:p w14:paraId="129F4A9E" w14:textId="77777777" w:rsidR="00E61978" w:rsidRPr="00282A73" w:rsidRDefault="00E61978" w:rsidP="00E61978">
      <w:pPr>
        <w:jc w:val="both"/>
        <w:rPr>
          <w:lang w:val="en-US"/>
        </w:rPr>
      </w:pPr>
      <w:r w:rsidRPr="00282A73">
        <w:rPr>
          <w:lang w:val="en-US"/>
        </w:rPr>
        <w:t>The general syntax for MAP is:</w:t>
      </w:r>
    </w:p>
    <w:p w14:paraId="03FE4B92" w14:textId="77777777" w:rsidR="00E61978" w:rsidRDefault="00E61978" w:rsidP="00E61978">
      <w:pPr>
        <w:jc w:val="both"/>
        <w:rPr>
          <w:lang w:val="en-US"/>
        </w:rPr>
      </w:pPr>
      <w:proofErr w:type="spellStart"/>
      <w:r w:rsidRPr="00282A73">
        <w:rPr>
          <w:i/>
          <w:lang w:val="en-US"/>
        </w:rPr>
        <w:t>DS</w:t>
      </w:r>
      <w:r w:rsidRPr="00282A73">
        <w:rPr>
          <w:i/>
          <w:vertAlign w:val="subscript"/>
          <w:lang w:val="en-US"/>
        </w:rPr>
        <w:t>out</w:t>
      </w:r>
      <w:proofErr w:type="spellEnd"/>
      <w:r w:rsidRPr="00282A73">
        <w:rPr>
          <w:lang w:val="en-US"/>
        </w:rPr>
        <w:t xml:space="preserve"> = </w:t>
      </w:r>
      <w:proofErr w:type="gramStart"/>
      <w:r w:rsidRPr="00282A73">
        <w:rPr>
          <w:lang w:val="en-US"/>
        </w:rPr>
        <w:t>MAP(</w:t>
      </w:r>
      <w:proofErr w:type="gramEnd"/>
      <w:r w:rsidRPr="00282A73">
        <w:rPr>
          <w:i/>
          <w:lang w:val="en-US"/>
        </w:rPr>
        <w:t>NR</w:t>
      </w:r>
      <w:r w:rsidRPr="00282A73">
        <w:rPr>
          <w:i/>
          <w:vertAlign w:val="subscript"/>
          <w:lang w:val="en-US"/>
        </w:rPr>
        <w:t xml:space="preserve">1 </w:t>
      </w:r>
      <w:r w:rsidRPr="00282A73">
        <w:rPr>
          <w:lang w:val="en-US"/>
        </w:rPr>
        <w:t xml:space="preserve">AS </w:t>
      </w:r>
      <w:r w:rsidRPr="00282A73">
        <w:rPr>
          <w:i/>
          <w:lang w:val="en-US"/>
        </w:rPr>
        <w:t>g</w:t>
      </w:r>
      <w:r w:rsidRPr="00282A73">
        <w:rPr>
          <w:i/>
          <w:vertAlign w:val="subscript"/>
          <w:lang w:val="en-US"/>
        </w:rPr>
        <w:t>1</w:t>
      </w:r>
      <w:r w:rsidRPr="00282A73">
        <w:rPr>
          <w:i/>
          <w:lang w:val="en-US"/>
        </w:rPr>
        <w:t xml:space="preserve">, …, </w:t>
      </w:r>
      <w:proofErr w:type="spellStart"/>
      <w:r w:rsidRPr="00282A73">
        <w:rPr>
          <w:i/>
          <w:lang w:val="en-US"/>
        </w:rPr>
        <w:t>NR</w:t>
      </w:r>
      <w:r w:rsidRPr="00282A73">
        <w:rPr>
          <w:i/>
          <w:vertAlign w:val="subscript"/>
          <w:lang w:val="en-US"/>
        </w:rPr>
        <w:t>h</w:t>
      </w:r>
      <w:proofErr w:type="spellEnd"/>
      <w:r w:rsidRPr="00282A73">
        <w:rPr>
          <w:i/>
          <w:vertAlign w:val="subscript"/>
          <w:lang w:val="en-US"/>
        </w:rPr>
        <w:t xml:space="preserve"> </w:t>
      </w:r>
      <w:r w:rsidRPr="00282A73">
        <w:rPr>
          <w:lang w:val="en-US"/>
        </w:rPr>
        <w:t xml:space="preserve">AS </w:t>
      </w:r>
      <w:proofErr w:type="spellStart"/>
      <w:r w:rsidRPr="00282A73">
        <w:rPr>
          <w:i/>
          <w:lang w:val="en-US"/>
        </w:rPr>
        <w:t>g</w:t>
      </w:r>
      <w:r w:rsidRPr="00282A73">
        <w:rPr>
          <w:i/>
          <w:vertAlign w:val="subscript"/>
          <w:lang w:val="en-US"/>
        </w:rPr>
        <w:t>h</w:t>
      </w:r>
      <w:proofErr w:type="spellEnd"/>
      <w:r w:rsidRPr="00282A73">
        <w:rPr>
          <w:lang w:val="en-US"/>
        </w:rPr>
        <w:t>;</w:t>
      </w:r>
    </w:p>
    <w:p w14:paraId="5BB1790A" w14:textId="335796CC" w:rsidR="00416937" w:rsidRPr="00282A73" w:rsidRDefault="00416937" w:rsidP="00E61978">
      <w:pPr>
        <w:jc w:val="both"/>
        <w:rPr>
          <w:lang w:val="en-US"/>
        </w:rPr>
      </w:pPr>
      <w:r>
        <w:rPr>
          <w:lang w:val="en-US"/>
        </w:rPr>
        <w:tab/>
      </w:r>
      <w:r>
        <w:rPr>
          <w:lang w:val="en-US"/>
        </w:rPr>
        <w:tab/>
      </w:r>
      <w:proofErr w:type="spellStart"/>
      <w:r>
        <w:rPr>
          <w:lang w:val="en-US"/>
        </w:rPr>
        <w:t>count_name</w:t>
      </w:r>
      <w:proofErr w:type="spellEnd"/>
      <w:r>
        <w:rPr>
          <w:lang w:val="en-US"/>
        </w:rPr>
        <w:t xml:space="preserve">: </w:t>
      </w:r>
      <w:r w:rsidRPr="00884EC5">
        <w:rPr>
          <w:i/>
          <w:lang w:val="en-US"/>
        </w:rPr>
        <w:t>X</w:t>
      </w:r>
      <w:r>
        <w:rPr>
          <w:lang w:val="en-US"/>
        </w:rPr>
        <w:t>;</w:t>
      </w:r>
    </w:p>
    <w:p w14:paraId="4DA5CE0B" w14:textId="77777777" w:rsidR="00E61978" w:rsidRPr="00282A73" w:rsidRDefault="00E61978" w:rsidP="00E61978">
      <w:pPr>
        <w:ind w:left="720" w:firstLine="720"/>
        <w:jc w:val="both"/>
        <w:rPr>
          <w:lang w:val="en-US"/>
        </w:rPr>
      </w:pPr>
      <w:proofErr w:type="spellStart"/>
      <w:r w:rsidRPr="00282A73">
        <w:rPr>
          <w:lang w:val="en-US"/>
        </w:rPr>
        <w:t>joinby</w:t>
      </w:r>
      <w:proofErr w:type="spellEnd"/>
      <w:r w:rsidRPr="00282A73">
        <w:rPr>
          <w:lang w:val="en-US"/>
        </w:rPr>
        <w:t xml:space="preserve">: </w:t>
      </w:r>
      <w:r w:rsidRPr="00282A73">
        <w:rPr>
          <w:i/>
          <w:lang w:val="en-US"/>
        </w:rPr>
        <w:t>MA</w:t>
      </w:r>
      <w:proofErr w:type="gramStart"/>
      <w:r w:rsidRPr="00282A73">
        <w:rPr>
          <w:i/>
          <w:vertAlign w:val="subscript"/>
          <w:lang w:val="en-US"/>
        </w:rPr>
        <w:t>1</w:t>
      </w:r>
      <w:r w:rsidRPr="00282A73">
        <w:rPr>
          <w:lang w:val="en-US"/>
        </w:rPr>
        <w:t>,...</w:t>
      </w:r>
      <w:proofErr w:type="gramEnd"/>
      <w:r w:rsidRPr="00282A73">
        <w:rPr>
          <w:lang w:val="en-US"/>
        </w:rPr>
        <w:t xml:space="preserve">, </w:t>
      </w:r>
      <w:proofErr w:type="spellStart"/>
      <w:r w:rsidRPr="00282A73">
        <w:rPr>
          <w:i/>
          <w:lang w:val="en-US"/>
        </w:rPr>
        <w:t>MA</w:t>
      </w:r>
      <w:r w:rsidRPr="00282A73">
        <w:rPr>
          <w:i/>
          <w:vertAlign w:val="subscript"/>
          <w:lang w:val="en-US"/>
        </w:rPr>
        <w:t>n</w:t>
      </w:r>
      <w:proofErr w:type="spellEnd"/>
      <w:r w:rsidRPr="00282A73">
        <w:rPr>
          <w:lang w:val="en-US"/>
        </w:rPr>
        <w:t xml:space="preserve">) </w:t>
      </w:r>
      <w:proofErr w:type="spellStart"/>
      <w:r w:rsidRPr="00282A73">
        <w:rPr>
          <w:i/>
          <w:lang w:val="en-US"/>
        </w:rPr>
        <w:t>DS</w:t>
      </w:r>
      <w:r w:rsidRPr="00282A73">
        <w:rPr>
          <w:i/>
          <w:vertAlign w:val="subscript"/>
          <w:lang w:val="en-US"/>
        </w:rPr>
        <w:t>ref</w:t>
      </w:r>
      <w:proofErr w:type="spellEnd"/>
      <w:r w:rsidRPr="00282A73">
        <w:rPr>
          <w:lang w:val="en-US"/>
        </w:rPr>
        <w:t xml:space="preserve"> </w:t>
      </w:r>
      <w:proofErr w:type="spellStart"/>
      <w:r w:rsidRPr="00282A73">
        <w:rPr>
          <w:i/>
          <w:lang w:val="en-US"/>
        </w:rPr>
        <w:t>DS</w:t>
      </w:r>
      <w:r w:rsidRPr="00282A73">
        <w:rPr>
          <w:i/>
          <w:vertAlign w:val="subscript"/>
          <w:lang w:val="en-US"/>
        </w:rPr>
        <w:t>exp</w:t>
      </w:r>
      <w:proofErr w:type="spellEnd"/>
      <w:r w:rsidRPr="00282A73">
        <w:rPr>
          <w:lang w:val="en-US"/>
        </w:rPr>
        <w:t>;</w:t>
      </w:r>
    </w:p>
    <w:p w14:paraId="6CDE6A10" w14:textId="77777777" w:rsidR="00E61978" w:rsidRPr="00B827BE" w:rsidRDefault="00E61978" w:rsidP="00E61978">
      <w:pPr>
        <w:jc w:val="both"/>
        <w:rPr>
          <w:lang w:val="en-GB"/>
        </w:rPr>
      </w:pPr>
      <w:r w:rsidRPr="00B827BE">
        <w:rPr>
          <w:lang w:val="en-GB"/>
        </w:rPr>
        <w:t>where:</w:t>
      </w:r>
    </w:p>
    <w:p w14:paraId="2B97E17F" w14:textId="77777777" w:rsidR="00E61978" w:rsidRPr="00282A73" w:rsidRDefault="00E61978" w:rsidP="00E61978">
      <w:pPr>
        <w:numPr>
          <w:ilvl w:val="0"/>
          <w:numId w:val="26"/>
        </w:numPr>
        <w:contextualSpacing/>
        <w:jc w:val="both"/>
        <w:rPr>
          <w:lang w:val="en-US"/>
        </w:rPr>
      </w:pPr>
      <w:proofErr w:type="spellStart"/>
      <w:r w:rsidRPr="00282A73">
        <w:rPr>
          <w:i/>
          <w:lang w:val="en-US"/>
        </w:rPr>
        <w:t>DS</w:t>
      </w:r>
      <w:r w:rsidRPr="00282A73">
        <w:rPr>
          <w:i/>
          <w:vertAlign w:val="subscript"/>
          <w:lang w:val="en-US"/>
        </w:rPr>
        <w:t>ref</w:t>
      </w:r>
      <w:proofErr w:type="spellEnd"/>
      <w:r w:rsidRPr="00282A73">
        <w:rPr>
          <w:i/>
          <w:lang w:val="en-US"/>
        </w:rPr>
        <w:t xml:space="preserve"> </w:t>
      </w:r>
      <w:r w:rsidRPr="00282A73">
        <w:rPr>
          <w:lang w:val="en-US"/>
        </w:rPr>
        <w:t xml:space="preserve">is the </w:t>
      </w:r>
      <w:r w:rsidRPr="00282A73">
        <w:rPr>
          <w:i/>
          <w:lang w:val="en-US"/>
        </w:rPr>
        <w:t>reference</w:t>
      </w:r>
      <w:r w:rsidRPr="00282A73">
        <w:rPr>
          <w:lang w:val="en-US"/>
        </w:rPr>
        <w:t xml:space="preserve"> dataset;</w:t>
      </w:r>
    </w:p>
    <w:p w14:paraId="7CB29E5F" w14:textId="77777777" w:rsidR="00E61978" w:rsidRPr="00282A73" w:rsidRDefault="00E61978" w:rsidP="00E61978">
      <w:pPr>
        <w:numPr>
          <w:ilvl w:val="0"/>
          <w:numId w:val="26"/>
        </w:numPr>
        <w:contextualSpacing/>
        <w:jc w:val="both"/>
        <w:rPr>
          <w:lang w:val="en-US"/>
        </w:rPr>
      </w:pPr>
      <w:proofErr w:type="spellStart"/>
      <w:proofErr w:type="gramStart"/>
      <w:r w:rsidRPr="00282A73">
        <w:rPr>
          <w:i/>
          <w:lang w:val="en-US"/>
        </w:rPr>
        <w:t>DS</w:t>
      </w:r>
      <w:r w:rsidRPr="00282A73">
        <w:rPr>
          <w:i/>
          <w:vertAlign w:val="subscript"/>
          <w:lang w:val="en-US"/>
        </w:rPr>
        <w:t>exp</w:t>
      </w:r>
      <w:proofErr w:type="spellEnd"/>
      <w:r w:rsidRPr="00282A73">
        <w:rPr>
          <w:i/>
          <w:vertAlign w:val="subscript"/>
          <w:lang w:val="en-US"/>
        </w:rPr>
        <w:t xml:space="preserve">  </w:t>
      </w:r>
      <w:r w:rsidRPr="00282A73">
        <w:rPr>
          <w:lang w:val="en-US"/>
        </w:rPr>
        <w:t>is</w:t>
      </w:r>
      <w:proofErr w:type="gramEnd"/>
      <w:r w:rsidRPr="00282A73">
        <w:rPr>
          <w:lang w:val="en-US"/>
        </w:rPr>
        <w:t xml:space="preserve"> the </w:t>
      </w:r>
      <w:r w:rsidRPr="00282A73">
        <w:rPr>
          <w:i/>
          <w:lang w:val="en-US"/>
        </w:rPr>
        <w:t xml:space="preserve">experiment </w:t>
      </w:r>
      <w:r w:rsidRPr="00282A73">
        <w:rPr>
          <w:lang w:val="en-US"/>
        </w:rPr>
        <w:t>dataset;</w:t>
      </w:r>
    </w:p>
    <w:p w14:paraId="6B72AF86" w14:textId="77777777" w:rsidR="00E61978" w:rsidRPr="00282A73" w:rsidRDefault="00E61978" w:rsidP="00E61978">
      <w:pPr>
        <w:numPr>
          <w:ilvl w:val="0"/>
          <w:numId w:val="26"/>
        </w:numPr>
        <w:contextualSpacing/>
        <w:jc w:val="both"/>
        <w:rPr>
          <w:lang w:val="en-US"/>
        </w:rPr>
      </w:pPr>
      <w:proofErr w:type="spellStart"/>
      <w:r w:rsidRPr="00282A73">
        <w:rPr>
          <w:i/>
          <w:lang w:val="en-US"/>
        </w:rPr>
        <w:t>DS</w:t>
      </w:r>
      <w:r w:rsidRPr="00282A73">
        <w:rPr>
          <w:i/>
          <w:vertAlign w:val="subscript"/>
          <w:lang w:val="en-US"/>
        </w:rPr>
        <w:t>out</w:t>
      </w:r>
      <w:proofErr w:type="spellEnd"/>
      <w:r w:rsidRPr="00282A73">
        <w:rPr>
          <w:lang w:val="en-US"/>
        </w:rPr>
        <w:t xml:space="preserve"> is the output dataset;</w:t>
      </w:r>
    </w:p>
    <w:p w14:paraId="29C4A230" w14:textId="77777777" w:rsidR="00E61978" w:rsidRDefault="00E61978" w:rsidP="00E61978">
      <w:pPr>
        <w:numPr>
          <w:ilvl w:val="0"/>
          <w:numId w:val="26"/>
        </w:numPr>
        <w:contextualSpacing/>
        <w:jc w:val="both"/>
        <w:rPr>
          <w:lang w:val="en-US"/>
        </w:rPr>
      </w:pPr>
      <w:r w:rsidRPr="00282A73">
        <w:rPr>
          <w:i/>
          <w:lang w:val="en-US"/>
        </w:rPr>
        <w:t>NR</w:t>
      </w:r>
      <w:r w:rsidRPr="00282A73">
        <w:rPr>
          <w:i/>
          <w:vertAlign w:val="subscript"/>
          <w:lang w:val="en-US"/>
        </w:rPr>
        <w:t>1</w:t>
      </w:r>
      <w:r w:rsidRPr="00282A73">
        <w:rPr>
          <w:lang w:val="en-US"/>
        </w:rPr>
        <w:t xml:space="preserve">, ..., </w:t>
      </w:r>
      <w:proofErr w:type="spellStart"/>
      <w:r w:rsidRPr="00282A73">
        <w:rPr>
          <w:i/>
          <w:lang w:val="en-US"/>
        </w:rPr>
        <w:t>NR</w:t>
      </w:r>
      <w:r w:rsidRPr="00282A73">
        <w:rPr>
          <w:i/>
          <w:vertAlign w:val="subscript"/>
          <w:lang w:val="en-US"/>
        </w:rPr>
        <w:t>h</w:t>
      </w:r>
      <w:proofErr w:type="spellEnd"/>
      <w:r w:rsidRPr="00282A73">
        <w:rPr>
          <w:i/>
          <w:vertAlign w:val="subscript"/>
          <w:lang w:val="en-US"/>
        </w:rPr>
        <w:t>;</w:t>
      </w:r>
      <w:r w:rsidRPr="00282A73">
        <w:rPr>
          <w:lang w:val="en-US"/>
        </w:rPr>
        <w:t xml:space="preserve"> are new genomic region attributes (optionally) generated using functions </w:t>
      </w:r>
      <w:r w:rsidRPr="00282A73">
        <w:rPr>
          <w:i/>
          <w:lang w:val="en-US"/>
        </w:rPr>
        <w:t>g</w:t>
      </w:r>
      <w:r w:rsidRPr="00282A73">
        <w:rPr>
          <w:i/>
          <w:vertAlign w:val="subscript"/>
          <w:lang w:val="en-US"/>
        </w:rPr>
        <w:t>1</w:t>
      </w:r>
      <w:r w:rsidRPr="00282A73">
        <w:rPr>
          <w:i/>
          <w:lang w:val="en-US"/>
        </w:rPr>
        <w:t xml:space="preserve">, ..., </w:t>
      </w:r>
      <w:proofErr w:type="spellStart"/>
      <w:r w:rsidRPr="00282A73">
        <w:rPr>
          <w:i/>
          <w:lang w:val="en-US"/>
        </w:rPr>
        <w:t>g</w:t>
      </w:r>
      <w:r w:rsidRPr="00282A73">
        <w:rPr>
          <w:i/>
          <w:vertAlign w:val="subscript"/>
          <w:lang w:val="en-US"/>
        </w:rPr>
        <w:t>h</w:t>
      </w:r>
      <w:proofErr w:type="spellEnd"/>
      <w:r w:rsidRPr="00282A73">
        <w:rPr>
          <w:lang w:val="en-US"/>
        </w:rPr>
        <w:t xml:space="preserve"> on existing experiment region attributes;</w:t>
      </w:r>
    </w:p>
    <w:p w14:paraId="4240D7F7" w14:textId="4CD74050" w:rsidR="00416937" w:rsidRPr="00282A73" w:rsidRDefault="00416937" w:rsidP="00E61978">
      <w:pPr>
        <w:numPr>
          <w:ilvl w:val="0"/>
          <w:numId w:val="26"/>
        </w:numPr>
        <w:contextualSpacing/>
        <w:jc w:val="both"/>
        <w:rPr>
          <w:lang w:val="en-US"/>
        </w:rPr>
      </w:pPr>
      <w:r>
        <w:rPr>
          <w:i/>
          <w:lang w:val="en-US"/>
        </w:rPr>
        <w:lastRenderedPageBreak/>
        <w:t>X</w:t>
      </w:r>
      <w:r>
        <w:rPr>
          <w:lang w:val="en-US"/>
        </w:rPr>
        <w:t xml:space="preserve"> is a</w:t>
      </w:r>
      <w:r w:rsidR="00800335">
        <w:rPr>
          <w:lang w:val="en-US"/>
        </w:rPr>
        <w:t xml:space="preserve">n optional preference name given by the user to the metadata attribute which corresponds to the </w:t>
      </w:r>
      <w:r w:rsidR="00800335" w:rsidRPr="00220ADC">
        <w:rPr>
          <w:lang w:val="en-US"/>
        </w:rPr>
        <w:t xml:space="preserve">number of </w:t>
      </w:r>
      <w:r w:rsidR="00800335">
        <w:rPr>
          <w:lang w:val="en-US"/>
        </w:rPr>
        <w:t xml:space="preserve">each </w:t>
      </w:r>
      <w:r w:rsidR="00800335" w:rsidRPr="00220ADC">
        <w:rPr>
          <w:lang w:val="en-US"/>
        </w:rPr>
        <w:t xml:space="preserve">experiment </w:t>
      </w:r>
      <w:r w:rsidR="00800335">
        <w:rPr>
          <w:lang w:val="en-US"/>
        </w:rPr>
        <w:t>sample region</w:t>
      </w:r>
      <w:r w:rsidR="00800335" w:rsidRPr="00220ADC">
        <w:rPr>
          <w:lang w:val="en-US"/>
        </w:rPr>
        <w:t xml:space="preserve"> intersecting a certain reference region</w:t>
      </w:r>
      <w:r w:rsidR="00800335">
        <w:rPr>
          <w:lang w:val="en-US"/>
        </w:rPr>
        <w:t>;</w:t>
      </w:r>
    </w:p>
    <w:p w14:paraId="778EE4AD" w14:textId="77777777" w:rsidR="00E61978" w:rsidRPr="00282A73" w:rsidRDefault="00E61978" w:rsidP="00E61978">
      <w:pPr>
        <w:numPr>
          <w:ilvl w:val="0"/>
          <w:numId w:val="26"/>
        </w:numPr>
        <w:contextualSpacing/>
        <w:jc w:val="both"/>
        <w:rPr>
          <w:lang w:val="en-US"/>
        </w:rPr>
      </w:pPr>
      <w:r w:rsidRPr="00282A73">
        <w:rPr>
          <w:i/>
          <w:lang w:val="en-US"/>
        </w:rPr>
        <w:t>MA</w:t>
      </w:r>
      <w:r w:rsidRPr="00282A73">
        <w:rPr>
          <w:i/>
          <w:vertAlign w:val="subscript"/>
          <w:lang w:val="en-US"/>
        </w:rPr>
        <w:t>1</w:t>
      </w:r>
      <w:r w:rsidRPr="00282A73">
        <w:rPr>
          <w:lang w:val="en-US"/>
        </w:rPr>
        <w:t xml:space="preserve">, ..., </w:t>
      </w:r>
      <w:proofErr w:type="spellStart"/>
      <w:r w:rsidRPr="00282A73">
        <w:rPr>
          <w:i/>
          <w:lang w:val="en-US"/>
        </w:rPr>
        <w:t>MA</w:t>
      </w:r>
      <w:r w:rsidRPr="00282A73">
        <w:rPr>
          <w:i/>
          <w:vertAlign w:val="subscript"/>
          <w:lang w:val="en-US"/>
        </w:rPr>
        <w:t>n</w:t>
      </w:r>
      <w:proofErr w:type="spellEnd"/>
      <w:r w:rsidRPr="00282A73">
        <w:rPr>
          <w:i/>
          <w:vertAlign w:val="subscript"/>
          <w:lang w:val="en-US"/>
        </w:rPr>
        <w:t>;</w:t>
      </w:r>
      <w:r w:rsidRPr="00282A73">
        <w:rPr>
          <w:lang w:val="en-US"/>
        </w:rPr>
        <w:t xml:space="preserve"> are the (optional) metadata attributes used in the </w:t>
      </w:r>
      <w:proofErr w:type="spellStart"/>
      <w:r w:rsidRPr="00282A73">
        <w:rPr>
          <w:i/>
          <w:lang w:val="en-US"/>
        </w:rPr>
        <w:t>joinby</w:t>
      </w:r>
      <w:proofErr w:type="spellEnd"/>
      <w:r w:rsidRPr="00282A73">
        <w:rPr>
          <w:i/>
          <w:lang w:val="en-US"/>
        </w:rPr>
        <w:t xml:space="preserve"> </w:t>
      </w:r>
      <w:r w:rsidRPr="00282A73">
        <w:rPr>
          <w:lang w:val="en-US"/>
        </w:rPr>
        <w:t>clause (see below).</w:t>
      </w:r>
    </w:p>
    <w:p w14:paraId="3FE7A780" w14:textId="77777777" w:rsidR="00E61978" w:rsidRPr="00282A73" w:rsidRDefault="00E61978" w:rsidP="00E61978">
      <w:pPr>
        <w:jc w:val="both"/>
        <w:rPr>
          <w:u w:val="single"/>
          <w:lang w:val="en-US"/>
        </w:rPr>
      </w:pPr>
    </w:p>
    <w:p w14:paraId="42399402" w14:textId="00106E8D" w:rsidR="00EF3648" w:rsidRDefault="00EF3648" w:rsidP="00E61978">
      <w:pPr>
        <w:jc w:val="both"/>
        <w:rPr>
          <w:lang w:val="en-US"/>
        </w:rPr>
      </w:pPr>
      <w:r w:rsidRPr="00220ADC">
        <w:rPr>
          <w:u w:val="single"/>
          <w:lang w:val="en-US"/>
        </w:rPr>
        <w:t>Note</w:t>
      </w:r>
      <w:r>
        <w:rPr>
          <w:u w:val="single"/>
          <w:lang w:val="en-US"/>
        </w:rPr>
        <w:t xml:space="preserve"> 1</w:t>
      </w:r>
      <w:r>
        <w:rPr>
          <w:lang w:val="en-US"/>
        </w:rPr>
        <w:t xml:space="preserve">: In each reference sample, multiple regions with exactly the same coordinates and attribute values are </w:t>
      </w:r>
      <w:r w:rsidR="00A56F0C">
        <w:rPr>
          <w:lang w:val="en-US"/>
        </w:rPr>
        <w:t>managed as a single region.</w:t>
      </w:r>
    </w:p>
    <w:p w14:paraId="6471E0A0" w14:textId="77777777" w:rsidR="00EF3648" w:rsidRDefault="00EF3648" w:rsidP="00E61978">
      <w:pPr>
        <w:jc w:val="both"/>
        <w:rPr>
          <w:lang w:val="en-US"/>
        </w:rPr>
      </w:pPr>
    </w:p>
    <w:p w14:paraId="3511ADA5" w14:textId="45FDA8F1" w:rsidR="00E61978" w:rsidRPr="0094605F" w:rsidRDefault="00EF3648" w:rsidP="00E61978">
      <w:pPr>
        <w:jc w:val="both"/>
        <w:rPr>
          <w:rFonts w:ascii="Times New Roman" w:eastAsia="Times New Roman" w:hAnsi="Times New Roman" w:cs="Times New Roman"/>
          <w:color w:val="auto"/>
          <w:lang w:val="en-GB" w:eastAsia="en-GB"/>
        </w:rPr>
      </w:pPr>
      <w:r w:rsidRPr="00220ADC">
        <w:rPr>
          <w:u w:val="single"/>
          <w:lang w:val="en-US"/>
        </w:rPr>
        <w:t>Note</w:t>
      </w:r>
      <w:r>
        <w:rPr>
          <w:u w:val="single"/>
          <w:lang w:val="en-US"/>
        </w:rPr>
        <w:t xml:space="preserve"> 2</w:t>
      </w:r>
      <w:r>
        <w:rPr>
          <w:lang w:val="en-US"/>
        </w:rPr>
        <w:t xml:space="preserve">: </w:t>
      </w:r>
      <w:r w:rsidR="00E61978">
        <w:rPr>
          <w:lang w:val="en-US"/>
        </w:rPr>
        <w:t>T</w:t>
      </w:r>
      <w:r w:rsidR="00E61978" w:rsidRPr="00220ADC">
        <w:rPr>
          <w:lang w:val="en-US"/>
        </w:rPr>
        <w:t xml:space="preserve">he COUNT() aggregate (counting the number of </w:t>
      </w:r>
      <w:r w:rsidR="00E61978">
        <w:rPr>
          <w:lang w:val="en-US"/>
        </w:rPr>
        <w:t xml:space="preserve">each </w:t>
      </w:r>
      <w:r w:rsidR="00E61978" w:rsidRPr="00220ADC">
        <w:rPr>
          <w:lang w:val="en-US"/>
        </w:rPr>
        <w:t xml:space="preserve">experiment </w:t>
      </w:r>
      <w:r w:rsidR="00E61978">
        <w:rPr>
          <w:lang w:val="en-US"/>
        </w:rPr>
        <w:t>sample region</w:t>
      </w:r>
      <w:r w:rsidR="00E61978" w:rsidRPr="00220ADC">
        <w:rPr>
          <w:lang w:val="en-US"/>
        </w:rPr>
        <w:t xml:space="preserve"> intersecting a certain reference region) is always computed; results are stored</w:t>
      </w:r>
      <w:r w:rsidR="00800335">
        <w:rPr>
          <w:lang w:val="en-US"/>
        </w:rPr>
        <w:t>, by default,</w:t>
      </w:r>
      <w:r w:rsidR="00E61978" w:rsidRPr="00220ADC">
        <w:rPr>
          <w:lang w:val="en-US"/>
        </w:rPr>
        <w:t xml:space="preserve"> in an attribute named </w:t>
      </w:r>
      <w:r w:rsidR="00E61978" w:rsidRPr="00220ADC">
        <w:rPr>
          <w:i/>
          <w:lang w:val="en-US"/>
        </w:rPr>
        <w:t>count_[</w:t>
      </w:r>
      <w:proofErr w:type="spellStart"/>
      <w:r w:rsidR="00E61978" w:rsidRPr="00220ADC">
        <w:rPr>
          <w:i/>
          <w:lang w:val="en-US"/>
        </w:rPr>
        <w:t>DSrefName</w:t>
      </w:r>
      <w:proofErr w:type="spellEnd"/>
      <w:r w:rsidR="00E61978" w:rsidRPr="00220ADC">
        <w:rPr>
          <w:i/>
          <w:lang w:val="en-US"/>
        </w:rPr>
        <w:t>]_[</w:t>
      </w:r>
      <w:proofErr w:type="spellStart"/>
      <w:r w:rsidR="00E61978" w:rsidRPr="00220ADC">
        <w:rPr>
          <w:i/>
          <w:lang w:val="en-US"/>
        </w:rPr>
        <w:t>DSexpName</w:t>
      </w:r>
      <w:proofErr w:type="spellEnd"/>
      <w:r w:rsidR="00E61978" w:rsidRPr="00220ADC">
        <w:rPr>
          <w:i/>
          <w:lang w:val="en-US"/>
        </w:rPr>
        <w:t>]</w:t>
      </w:r>
      <w:r w:rsidR="00E61978" w:rsidRPr="00220ADC">
        <w:rPr>
          <w:lang w:val="en-US"/>
        </w:rPr>
        <w:t xml:space="preserve">, where </w:t>
      </w:r>
      <w:proofErr w:type="spellStart"/>
      <w:r w:rsidR="00E61978" w:rsidRPr="00220ADC">
        <w:rPr>
          <w:i/>
          <w:lang w:val="en-US"/>
        </w:rPr>
        <w:t>DSrefName</w:t>
      </w:r>
      <w:proofErr w:type="spellEnd"/>
      <w:r w:rsidR="00E61978" w:rsidRPr="00220ADC">
        <w:rPr>
          <w:i/>
          <w:lang w:val="en-US"/>
        </w:rPr>
        <w:t xml:space="preserve"> </w:t>
      </w:r>
      <w:r w:rsidR="00E61978" w:rsidRPr="00220ADC">
        <w:rPr>
          <w:lang w:val="en-US"/>
        </w:rPr>
        <w:t xml:space="preserve">and </w:t>
      </w:r>
      <w:proofErr w:type="spellStart"/>
      <w:r w:rsidR="00E61978" w:rsidRPr="00220ADC">
        <w:rPr>
          <w:i/>
          <w:lang w:val="en-US"/>
        </w:rPr>
        <w:t>DSexpName</w:t>
      </w:r>
      <w:proofErr w:type="spellEnd"/>
      <w:r w:rsidR="00E61978" w:rsidRPr="00220ADC">
        <w:rPr>
          <w:i/>
          <w:lang w:val="en-US"/>
        </w:rPr>
        <w:t xml:space="preserve"> </w:t>
      </w:r>
      <w:r w:rsidR="00E61978" w:rsidRPr="00220ADC">
        <w:rPr>
          <w:lang w:val="en-US"/>
        </w:rPr>
        <w:t xml:space="preserve">are the names of </w:t>
      </w:r>
      <w:proofErr w:type="spellStart"/>
      <w:r w:rsidR="00E61978" w:rsidRPr="00220ADC">
        <w:rPr>
          <w:i/>
          <w:lang w:val="en-US"/>
        </w:rPr>
        <w:t>DS</w:t>
      </w:r>
      <w:r w:rsidR="00E61978" w:rsidRPr="00220ADC">
        <w:rPr>
          <w:i/>
          <w:vertAlign w:val="subscript"/>
          <w:lang w:val="en-US"/>
        </w:rPr>
        <w:t>ref</w:t>
      </w:r>
      <w:proofErr w:type="spellEnd"/>
      <w:r w:rsidR="00E61978" w:rsidRPr="00220ADC">
        <w:rPr>
          <w:lang w:val="en-US"/>
        </w:rPr>
        <w:t xml:space="preserve"> and </w:t>
      </w:r>
      <w:proofErr w:type="spellStart"/>
      <w:r w:rsidR="00E61978" w:rsidRPr="00220ADC">
        <w:rPr>
          <w:i/>
          <w:lang w:val="en-US"/>
        </w:rPr>
        <w:t>DS</w:t>
      </w:r>
      <w:r w:rsidR="00E61978" w:rsidRPr="00220ADC">
        <w:rPr>
          <w:i/>
          <w:vertAlign w:val="subscript"/>
          <w:lang w:val="en-US"/>
        </w:rPr>
        <w:t>exp</w:t>
      </w:r>
      <w:proofErr w:type="spellEnd"/>
      <w:r w:rsidR="00E61978" w:rsidRPr="00220ADC">
        <w:rPr>
          <w:lang w:val="en-US"/>
        </w:rPr>
        <w:t>, respectively.</w:t>
      </w:r>
      <w:r w:rsidR="00E61978">
        <w:rPr>
          <w:lang w:val="en-US"/>
        </w:rPr>
        <w:t xml:space="preserve"> </w:t>
      </w:r>
      <w:r w:rsidR="00E61978" w:rsidRPr="00220ADC">
        <w:rPr>
          <w:rFonts w:eastAsia="Times New Roman"/>
          <w:shd w:val="clear" w:color="auto" w:fill="FFFFFF"/>
          <w:lang w:val="en-GB" w:eastAsia="en-GB"/>
        </w:rPr>
        <w:t>To</w:t>
      </w:r>
      <w:r w:rsidR="00E61978" w:rsidRPr="0094605F">
        <w:rPr>
          <w:rFonts w:eastAsia="Times New Roman"/>
          <w:shd w:val="clear" w:color="auto" w:fill="FFFFFF"/>
          <w:lang w:val="en-GB" w:eastAsia="en-GB"/>
        </w:rPr>
        <w:t xml:space="preserve"> rename </w:t>
      </w:r>
      <w:r w:rsidR="00E61978" w:rsidRPr="00220ADC">
        <w:rPr>
          <w:rFonts w:eastAsia="Times New Roman"/>
          <w:shd w:val="clear" w:color="auto" w:fill="FFFFFF"/>
          <w:lang w:val="en-GB" w:eastAsia="en-GB"/>
        </w:rPr>
        <w:t xml:space="preserve">the default name </w:t>
      </w:r>
      <w:r w:rsidR="00E61978">
        <w:rPr>
          <w:rFonts w:eastAsia="Times New Roman"/>
          <w:shd w:val="clear" w:color="auto" w:fill="FFFFFF"/>
          <w:lang w:val="en-GB" w:eastAsia="en-GB"/>
        </w:rPr>
        <w:t xml:space="preserve">of this attribute </w:t>
      </w:r>
      <w:r w:rsidR="00E61978" w:rsidRPr="00220ADC">
        <w:rPr>
          <w:rFonts w:eastAsia="Times New Roman"/>
          <w:shd w:val="clear" w:color="auto" w:fill="FFFFFF"/>
          <w:lang w:val="en-GB" w:eastAsia="en-GB"/>
        </w:rPr>
        <w:t>to a custom name</w:t>
      </w:r>
      <w:r w:rsidR="00E61978">
        <w:rPr>
          <w:rFonts w:eastAsia="Times New Roman"/>
          <w:shd w:val="clear" w:color="auto" w:fill="FFFFFF"/>
          <w:lang w:val="en-GB" w:eastAsia="en-GB"/>
        </w:rPr>
        <w:t>, e.g.,</w:t>
      </w:r>
      <w:r w:rsidR="00E61978" w:rsidRPr="00220ADC">
        <w:rPr>
          <w:rFonts w:eastAsia="Times New Roman"/>
          <w:shd w:val="clear" w:color="auto" w:fill="FFFFFF"/>
          <w:lang w:val="en-GB" w:eastAsia="en-GB"/>
        </w:rPr>
        <w:t xml:space="preserve"> </w:t>
      </w:r>
      <w:proofErr w:type="spellStart"/>
      <w:r w:rsidR="00E61978" w:rsidRPr="0094605F">
        <w:rPr>
          <w:rFonts w:eastAsia="Times New Roman"/>
          <w:i/>
          <w:shd w:val="clear" w:color="auto" w:fill="FFFFFF"/>
          <w:lang w:val="en-GB" w:eastAsia="en-GB"/>
        </w:rPr>
        <w:t>myCountName</w:t>
      </w:r>
      <w:proofErr w:type="spellEnd"/>
      <w:r w:rsidR="00E61978" w:rsidRPr="00220ADC">
        <w:rPr>
          <w:rFonts w:eastAsia="Times New Roman"/>
          <w:shd w:val="clear" w:color="auto" w:fill="FFFFFF"/>
          <w:lang w:val="en-GB" w:eastAsia="en-GB"/>
        </w:rPr>
        <w:t xml:space="preserve">, use the following </w:t>
      </w:r>
      <w:r w:rsidR="00E61978">
        <w:rPr>
          <w:rFonts w:eastAsia="Times New Roman"/>
          <w:shd w:val="clear" w:color="auto" w:fill="FFFFFF"/>
          <w:lang w:val="en-GB" w:eastAsia="en-GB"/>
        </w:rPr>
        <w:t xml:space="preserve">syntax: </w:t>
      </w:r>
      <w:proofErr w:type="spellStart"/>
      <w:r w:rsidR="00E61978" w:rsidRPr="00282A73">
        <w:rPr>
          <w:i/>
          <w:lang w:val="en-US"/>
        </w:rPr>
        <w:t>DS</w:t>
      </w:r>
      <w:r w:rsidR="00E61978" w:rsidRPr="00282A73">
        <w:rPr>
          <w:i/>
          <w:vertAlign w:val="subscript"/>
          <w:lang w:val="en-US"/>
        </w:rPr>
        <w:t>out</w:t>
      </w:r>
      <w:proofErr w:type="spellEnd"/>
      <w:r w:rsidR="00E61978" w:rsidRPr="0094605F">
        <w:rPr>
          <w:rFonts w:eastAsia="Times New Roman"/>
          <w:shd w:val="clear" w:color="auto" w:fill="FFFFFF"/>
          <w:lang w:val="en-GB" w:eastAsia="en-GB"/>
        </w:rPr>
        <w:t xml:space="preserve"> = MAP(</w:t>
      </w:r>
      <w:proofErr w:type="spellStart"/>
      <w:r w:rsidR="00E61978" w:rsidRPr="0094605F">
        <w:rPr>
          <w:rFonts w:eastAsia="Times New Roman"/>
          <w:shd w:val="clear" w:color="auto" w:fill="FFFFFF"/>
          <w:lang w:val="en-GB" w:eastAsia="en-GB"/>
        </w:rPr>
        <w:t>count_name</w:t>
      </w:r>
      <w:proofErr w:type="spellEnd"/>
      <w:r w:rsidR="00E61978" w:rsidRPr="0094605F">
        <w:rPr>
          <w:rFonts w:eastAsia="Times New Roman"/>
          <w:shd w:val="clear" w:color="auto" w:fill="FFFFFF"/>
          <w:lang w:val="en-GB" w:eastAsia="en-GB"/>
        </w:rPr>
        <w:t xml:space="preserve">: </w:t>
      </w:r>
      <w:proofErr w:type="spellStart"/>
      <w:r w:rsidR="00E61978" w:rsidRPr="0094605F">
        <w:rPr>
          <w:rFonts w:eastAsia="Times New Roman"/>
          <w:i/>
          <w:shd w:val="clear" w:color="auto" w:fill="FFFFFF"/>
          <w:lang w:val="en-GB" w:eastAsia="en-GB"/>
        </w:rPr>
        <w:t>myCountName</w:t>
      </w:r>
      <w:proofErr w:type="spellEnd"/>
      <w:r w:rsidR="00E61978">
        <w:rPr>
          <w:rFonts w:eastAsia="Times New Roman"/>
          <w:shd w:val="clear" w:color="auto" w:fill="FFFFFF"/>
          <w:lang w:val="en-GB" w:eastAsia="en-GB"/>
        </w:rPr>
        <w:t xml:space="preserve">) </w:t>
      </w:r>
      <w:proofErr w:type="spellStart"/>
      <w:r w:rsidR="00E61978" w:rsidRPr="00282A73">
        <w:rPr>
          <w:i/>
          <w:lang w:val="en-US"/>
        </w:rPr>
        <w:t>DS</w:t>
      </w:r>
      <w:r w:rsidR="00E61978" w:rsidRPr="00282A73">
        <w:rPr>
          <w:i/>
          <w:vertAlign w:val="subscript"/>
          <w:lang w:val="en-US"/>
        </w:rPr>
        <w:t>ref</w:t>
      </w:r>
      <w:proofErr w:type="spellEnd"/>
      <w:r w:rsidR="00E61978" w:rsidRPr="00282A73">
        <w:rPr>
          <w:lang w:val="en-US"/>
        </w:rPr>
        <w:t xml:space="preserve"> </w:t>
      </w:r>
      <w:proofErr w:type="spellStart"/>
      <w:r w:rsidR="00E61978" w:rsidRPr="00282A73">
        <w:rPr>
          <w:i/>
          <w:lang w:val="en-US"/>
        </w:rPr>
        <w:t>DS</w:t>
      </w:r>
      <w:r w:rsidR="00E61978" w:rsidRPr="00282A73">
        <w:rPr>
          <w:i/>
          <w:vertAlign w:val="subscript"/>
          <w:lang w:val="en-US"/>
        </w:rPr>
        <w:t>exp</w:t>
      </w:r>
      <w:proofErr w:type="spellEnd"/>
      <w:r w:rsidR="00E61978" w:rsidRPr="0094605F">
        <w:rPr>
          <w:rFonts w:eastAsia="Times New Roman"/>
          <w:shd w:val="clear" w:color="auto" w:fill="FFFFFF"/>
          <w:lang w:val="en-GB" w:eastAsia="en-GB"/>
        </w:rPr>
        <w:t>;</w:t>
      </w:r>
      <w:r w:rsidR="00884EC5">
        <w:rPr>
          <w:rFonts w:eastAsia="Times New Roman"/>
          <w:shd w:val="clear" w:color="auto" w:fill="FFFFFF"/>
          <w:lang w:val="en-GB" w:eastAsia="en-GB"/>
        </w:rPr>
        <w:t xml:space="preserve"> (Please note that in case together with </w:t>
      </w:r>
      <w:proofErr w:type="spellStart"/>
      <w:r w:rsidR="00884EC5">
        <w:rPr>
          <w:rFonts w:eastAsia="Times New Roman"/>
          <w:shd w:val="clear" w:color="auto" w:fill="FFFFFF"/>
          <w:lang w:val="en-GB" w:eastAsia="en-GB"/>
        </w:rPr>
        <w:t>count_name</w:t>
      </w:r>
      <w:proofErr w:type="spellEnd"/>
      <w:r w:rsidR="00884EC5">
        <w:rPr>
          <w:rFonts w:eastAsia="Times New Roman"/>
          <w:shd w:val="clear" w:color="auto" w:fill="FFFFFF"/>
          <w:lang w:val="en-GB" w:eastAsia="en-GB"/>
        </w:rPr>
        <w:t xml:space="preserve"> you like to calculate new region attributes, according to the MAP() syntax you have to specify the latter ones as first predicate of the MAP()</w:t>
      </w:r>
      <w:r w:rsidR="005E225A">
        <w:rPr>
          <w:rFonts w:eastAsia="Times New Roman"/>
          <w:shd w:val="clear" w:color="auto" w:fill="FFFFFF"/>
          <w:lang w:val="en-GB" w:eastAsia="en-GB"/>
        </w:rPr>
        <w:t xml:space="preserve">, e.g., </w:t>
      </w:r>
      <w:proofErr w:type="spellStart"/>
      <w:r w:rsidR="005E225A" w:rsidRPr="00282A73">
        <w:rPr>
          <w:i/>
          <w:lang w:val="en-US"/>
        </w:rPr>
        <w:t>DS</w:t>
      </w:r>
      <w:r w:rsidR="005E225A" w:rsidRPr="00282A73">
        <w:rPr>
          <w:i/>
          <w:vertAlign w:val="subscript"/>
          <w:lang w:val="en-US"/>
        </w:rPr>
        <w:t>out</w:t>
      </w:r>
      <w:proofErr w:type="spellEnd"/>
      <w:r w:rsidR="005E225A" w:rsidRPr="0094605F">
        <w:rPr>
          <w:rFonts w:eastAsia="Times New Roman"/>
          <w:shd w:val="clear" w:color="auto" w:fill="FFFFFF"/>
          <w:lang w:val="en-GB" w:eastAsia="en-GB"/>
        </w:rPr>
        <w:t xml:space="preserve"> = MAP(</w:t>
      </w:r>
      <w:proofErr w:type="spellStart"/>
      <w:r w:rsidR="005E225A" w:rsidRPr="005E225A">
        <w:rPr>
          <w:i/>
          <w:lang w:val="en-US"/>
        </w:rPr>
        <w:t>avg_score</w:t>
      </w:r>
      <w:proofErr w:type="spellEnd"/>
      <w:r w:rsidR="005E225A" w:rsidRPr="00282A73">
        <w:rPr>
          <w:lang w:val="en-US"/>
        </w:rPr>
        <w:t xml:space="preserve"> AS AVG(</w:t>
      </w:r>
      <w:r w:rsidR="005E225A" w:rsidRPr="005E225A">
        <w:rPr>
          <w:i/>
          <w:lang w:val="en-US"/>
        </w:rPr>
        <w:t>score</w:t>
      </w:r>
      <w:r w:rsidR="005E225A" w:rsidRPr="00282A73">
        <w:rPr>
          <w:lang w:val="en-US"/>
        </w:rPr>
        <w:t>)</w:t>
      </w:r>
      <w:r w:rsidR="005E225A">
        <w:rPr>
          <w:lang w:val="en-US"/>
        </w:rPr>
        <w:t xml:space="preserve">; </w:t>
      </w:r>
      <w:proofErr w:type="spellStart"/>
      <w:r w:rsidR="005E225A" w:rsidRPr="0094605F">
        <w:rPr>
          <w:rFonts w:eastAsia="Times New Roman"/>
          <w:shd w:val="clear" w:color="auto" w:fill="FFFFFF"/>
          <w:lang w:val="en-GB" w:eastAsia="en-GB"/>
        </w:rPr>
        <w:t>count_name</w:t>
      </w:r>
      <w:proofErr w:type="spellEnd"/>
      <w:r w:rsidR="005E225A" w:rsidRPr="0094605F">
        <w:rPr>
          <w:rFonts w:eastAsia="Times New Roman"/>
          <w:shd w:val="clear" w:color="auto" w:fill="FFFFFF"/>
          <w:lang w:val="en-GB" w:eastAsia="en-GB"/>
        </w:rPr>
        <w:t xml:space="preserve">: </w:t>
      </w:r>
      <w:proofErr w:type="spellStart"/>
      <w:r w:rsidR="005E225A" w:rsidRPr="0094605F">
        <w:rPr>
          <w:rFonts w:eastAsia="Times New Roman"/>
          <w:i/>
          <w:shd w:val="clear" w:color="auto" w:fill="FFFFFF"/>
          <w:lang w:val="en-GB" w:eastAsia="en-GB"/>
        </w:rPr>
        <w:t>myCountName</w:t>
      </w:r>
      <w:proofErr w:type="spellEnd"/>
      <w:r w:rsidR="005E225A">
        <w:rPr>
          <w:rFonts w:eastAsia="Times New Roman"/>
          <w:shd w:val="clear" w:color="auto" w:fill="FFFFFF"/>
          <w:lang w:val="en-GB" w:eastAsia="en-GB"/>
        </w:rPr>
        <w:t xml:space="preserve">) </w:t>
      </w:r>
      <w:proofErr w:type="spellStart"/>
      <w:r w:rsidR="005E225A" w:rsidRPr="00282A73">
        <w:rPr>
          <w:i/>
          <w:lang w:val="en-US"/>
        </w:rPr>
        <w:t>DS</w:t>
      </w:r>
      <w:r w:rsidR="005E225A" w:rsidRPr="00282A73">
        <w:rPr>
          <w:i/>
          <w:vertAlign w:val="subscript"/>
          <w:lang w:val="en-US"/>
        </w:rPr>
        <w:t>ref</w:t>
      </w:r>
      <w:proofErr w:type="spellEnd"/>
      <w:r w:rsidR="005E225A" w:rsidRPr="00282A73">
        <w:rPr>
          <w:lang w:val="en-US"/>
        </w:rPr>
        <w:t xml:space="preserve"> </w:t>
      </w:r>
      <w:proofErr w:type="spellStart"/>
      <w:r w:rsidR="005E225A" w:rsidRPr="00282A73">
        <w:rPr>
          <w:i/>
          <w:lang w:val="en-US"/>
        </w:rPr>
        <w:t>DS</w:t>
      </w:r>
      <w:r w:rsidR="005E225A" w:rsidRPr="00282A73">
        <w:rPr>
          <w:i/>
          <w:vertAlign w:val="subscript"/>
          <w:lang w:val="en-US"/>
        </w:rPr>
        <w:t>exp</w:t>
      </w:r>
      <w:proofErr w:type="spellEnd"/>
      <w:r w:rsidR="005E225A" w:rsidRPr="0094605F">
        <w:rPr>
          <w:rFonts w:eastAsia="Times New Roman"/>
          <w:shd w:val="clear" w:color="auto" w:fill="FFFFFF"/>
          <w:lang w:val="en-GB" w:eastAsia="en-GB"/>
        </w:rPr>
        <w:t>;</w:t>
      </w:r>
      <w:r w:rsidR="00884EC5">
        <w:rPr>
          <w:rFonts w:eastAsia="Times New Roman"/>
          <w:shd w:val="clear" w:color="auto" w:fill="FFFFFF"/>
          <w:lang w:val="en-GB" w:eastAsia="en-GB"/>
        </w:rPr>
        <w:t>)</w:t>
      </w:r>
    </w:p>
    <w:p w14:paraId="023F6C1C" w14:textId="77777777" w:rsidR="00E61978" w:rsidRPr="0094605F" w:rsidRDefault="00E61978" w:rsidP="00E61978">
      <w:pPr>
        <w:jc w:val="both"/>
        <w:rPr>
          <w:lang w:val="en-GB"/>
        </w:rPr>
      </w:pPr>
    </w:p>
    <w:p w14:paraId="5623277E" w14:textId="2F47035D" w:rsidR="00E61978" w:rsidRPr="00D953B6" w:rsidRDefault="00E61978" w:rsidP="00E61978">
      <w:pPr>
        <w:jc w:val="both"/>
        <w:rPr>
          <w:lang w:val="en-US"/>
        </w:rPr>
      </w:pPr>
      <w:r>
        <w:rPr>
          <w:u w:val="single"/>
          <w:lang w:val="en-US"/>
        </w:rPr>
        <w:t xml:space="preserve">Note </w:t>
      </w:r>
      <w:r w:rsidR="00A56F0C">
        <w:rPr>
          <w:u w:val="single"/>
          <w:lang w:val="en-US"/>
        </w:rPr>
        <w:t>3</w:t>
      </w:r>
      <w:r w:rsidRPr="008B2D22">
        <w:rPr>
          <w:lang w:val="en-US"/>
        </w:rPr>
        <w:t>:</w:t>
      </w:r>
      <w:r w:rsidRPr="00D953B6">
        <w:rPr>
          <w:lang w:val="en-US"/>
        </w:rPr>
        <w:t xml:space="preserve"> </w:t>
      </w:r>
      <w:r>
        <w:rPr>
          <w:lang w:val="en-US"/>
        </w:rPr>
        <w:t xml:space="preserve">No parameter is mandatory in the MAP operator. The default behavior with syntax MAP() </w:t>
      </w:r>
      <w:proofErr w:type="spellStart"/>
      <w:r w:rsidRPr="00282A73">
        <w:rPr>
          <w:i/>
          <w:lang w:val="en-US"/>
        </w:rPr>
        <w:t>DS</w:t>
      </w:r>
      <w:r>
        <w:rPr>
          <w:i/>
          <w:vertAlign w:val="subscript"/>
          <w:lang w:val="en-US"/>
        </w:rPr>
        <w:t>ref</w:t>
      </w:r>
      <w:proofErr w:type="spellEnd"/>
      <w:r w:rsidRPr="00282A73">
        <w:rPr>
          <w:lang w:val="en-US"/>
        </w:rPr>
        <w:t xml:space="preserve"> </w:t>
      </w:r>
      <w:proofErr w:type="spellStart"/>
      <w:r w:rsidRPr="00282A73">
        <w:rPr>
          <w:i/>
          <w:lang w:val="en-US"/>
        </w:rPr>
        <w:t>DS</w:t>
      </w:r>
      <w:r w:rsidRPr="00282A73">
        <w:rPr>
          <w:i/>
          <w:vertAlign w:val="subscript"/>
          <w:lang w:val="en-US"/>
        </w:rPr>
        <w:t>exp</w:t>
      </w:r>
      <w:proofErr w:type="spellEnd"/>
      <w:r>
        <w:rPr>
          <w:lang w:val="en-US"/>
        </w:rPr>
        <w:t xml:space="preserve"> performs the operation without adding any new region attributes (besides the always computed default one (see Note 1) with </w:t>
      </w:r>
      <w:r w:rsidRPr="00220ADC">
        <w:rPr>
          <w:lang w:val="en-US"/>
        </w:rPr>
        <w:t xml:space="preserve">the number of </w:t>
      </w:r>
      <w:r>
        <w:rPr>
          <w:lang w:val="en-US"/>
        </w:rPr>
        <w:t xml:space="preserve">each </w:t>
      </w:r>
      <w:r w:rsidRPr="00220ADC">
        <w:rPr>
          <w:lang w:val="en-US"/>
        </w:rPr>
        <w:t xml:space="preserve">experiment </w:t>
      </w:r>
      <w:r>
        <w:rPr>
          <w:lang w:val="en-US"/>
        </w:rPr>
        <w:t>sample region</w:t>
      </w:r>
      <w:r w:rsidRPr="00220ADC">
        <w:rPr>
          <w:lang w:val="en-US"/>
        </w:rPr>
        <w:t xml:space="preserve"> intersecting a </w:t>
      </w:r>
      <w:r>
        <w:rPr>
          <w:lang w:val="en-US"/>
        </w:rPr>
        <w:t>given</w:t>
      </w:r>
      <w:r w:rsidRPr="00220ADC">
        <w:rPr>
          <w:lang w:val="en-US"/>
        </w:rPr>
        <w:t xml:space="preserve"> reference region</w:t>
      </w:r>
      <w:r>
        <w:rPr>
          <w:lang w:val="en-US"/>
        </w:rPr>
        <w:t xml:space="preserve">), and in its computation it compares all samples of the reference dataset </w:t>
      </w:r>
      <w:proofErr w:type="spellStart"/>
      <w:r w:rsidRPr="00282A73">
        <w:rPr>
          <w:i/>
          <w:lang w:val="en-US"/>
        </w:rPr>
        <w:t>DS</w:t>
      </w:r>
      <w:r>
        <w:rPr>
          <w:i/>
          <w:vertAlign w:val="subscript"/>
          <w:lang w:val="en-US"/>
        </w:rPr>
        <w:t>ref</w:t>
      </w:r>
      <w:proofErr w:type="spellEnd"/>
      <w:r w:rsidRPr="00282A73">
        <w:rPr>
          <w:lang w:val="en-US"/>
        </w:rPr>
        <w:t xml:space="preserve"> </w:t>
      </w:r>
      <w:r>
        <w:rPr>
          <w:lang w:val="en-US"/>
        </w:rPr>
        <w:t xml:space="preserve">with all samples of the experiment dataset </w:t>
      </w:r>
      <w:proofErr w:type="spellStart"/>
      <w:r w:rsidRPr="00282A73">
        <w:rPr>
          <w:i/>
          <w:lang w:val="en-US"/>
        </w:rPr>
        <w:t>DS</w:t>
      </w:r>
      <w:r w:rsidRPr="00282A73">
        <w:rPr>
          <w:i/>
          <w:vertAlign w:val="subscript"/>
          <w:lang w:val="en-US"/>
        </w:rPr>
        <w:t>exp</w:t>
      </w:r>
      <w:proofErr w:type="spellEnd"/>
      <w:r>
        <w:rPr>
          <w:i/>
          <w:lang w:val="en-US"/>
        </w:rPr>
        <w:t>.</w:t>
      </w:r>
    </w:p>
    <w:p w14:paraId="1DAEE4E5" w14:textId="77777777" w:rsidR="00E61978" w:rsidRDefault="00E61978" w:rsidP="00E61978">
      <w:pPr>
        <w:jc w:val="both"/>
        <w:rPr>
          <w:u w:val="single"/>
          <w:lang w:val="en-US"/>
        </w:rPr>
      </w:pPr>
    </w:p>
    <w:p w14:paraId="598FE0AF" w14:textId="77FEE028" w:rsidR="00E61978" w:rsidRPr="00D9532F" w:rsidRDefault="00E61978" w:rsidP="00E61978">
      <w:pPr>
        <w:jc w:val="both"/>
        <w:rPr>
          <w:lang w:val="en-US"/>
        </w:rPr>
      </w:pPr>
      <w:r w:rsidRPr="00D9532F">
        <w:rPr>
          <w:u w:val="single"/>
          <w:lang w:val="en-US"/>
        </w:rPr>
        <w:t xml:space="preserve">Note </w:t>
      </w:r>
      <w:r w:rsidR="00A56F0C">
        <w:rPr>
          <w:u w:val="single"/>
          <w:lang w:val="en-US"/>
        </w:rPr>
        <w:t>4</w:t>
      </w:r>
      <w:r w:rsidRPr="00D9532F">
        <w:rPr>
          <w:lang w:val="en-US"/>
        </w:rPr>
        <w:t xml:space="preserve">: As mentioned in the </w:t>
      </w:r>
      <w:r w:rsidRPr="00D9532F">
        <w:rPr>
          <w:i/>
          <w:lang w:val="en-US"/>
        </w:rPr>
        <w:t>Foreword</w:t>
      </w:r>
      <w:r w:rsidRPr="00D9532F">
        <w:rPr>
          <w:lang w:val="en-US"/>
        </w:rPr>
        <w:t xml:space="preserve"> section, in </w:t>
      </w:r>
      <w:proofErr w:type="spellStart"/>
      <w:r w:rsidRPr="00D9532F">
        <w:rPr>
          <w:i/>
          <w:lang w:val="en-US"/>
        </w:rPr>
        <w:t>join</w:t>
      </w:r>
      <w:r>
        <w:rPr>
          <w:i/>
          <w:lang w:val="en-US"/>
        </w:rPr>
        <w:t>by</w:t>
      </w:r>
      <w:proofErr w:type="spellEnd"/>
      <w:r w:rsidRPr="00D9532F">
        <w:rPr>
          <w:lang w:val="en-US"/>
        </w:rPr>
        <w:t xml:space="preserve"> option (which is one of the possible </w:t>
      </w:r>
      <w:proofErr w:type="spellStart"/>
      <w:r w:rsidRPr="00D9532F">
        <w:rPr>
          <w:i/>
          <w:lang w:val="en-US"/>
        </w:rPr>
        <w:t>metajoin</w:t>
      </w:r>
      <w:proofErr w:type="spellEnd"/>
      <w:r w:rsidRPr="00D9532F">
        <w:rPr>
          <w:lang w:val="en-US"/>
        </w:rPr>
        <w:t xml:space="preserve"> options of GMQL) different alternatives are available</w:t>
      </w:r>
      <w:r w:rsidRPr="00E569B1">
        <w:rPr>
          <w:lang w:val="en-US"/>
        </w:rPr>
        <w:t xml:space="preserve"> </w:t>
      </w:r>
      <w:r>
        <w:rPr>
          <w:lang w:val="en-US"/>
        </w:rPr>
        <w:t>with respect to dot-separated prefixes in case present for metadata attribute names</w:t>
      </w:r>
      <w:r w:rsidRPr="00D9532F">
        <w:rPr>
          <w:lang w:val="en-US"/>
        </w:rPr>
        <w:t>:</w:t>
      </w:r>
    </w:p>
    <w:p w14:paraId="7FAB7BF4" w14:textId="77777777" w:rsidR="00E61978" w:rsidRPr="00D9532F" w:rsidRDefault="00E61978" w:rsidP="00E61978">
      <w:pPr>
        <w:pStyle w:val="Paragrafoelenco"/>
        <w:numPr>
          <w:ilvl w:val="0"/>
          <w:numId w:val="40"/>
        </w:numPr>
        <w:shd w:val="clear" w:color="auto" w:fill="FFFFFF"/>
        <w:spacing w:line="240" w:lineRule="auto"/>
        <w:jc w:val="both"/>
        <w:rPr>
          <w:color w:val="222222"/>
          <w:lang w:val="en-GB" w:eastAsia="en-GB"/>
        </w:rPr>
      </w:pPr>
      <w:proofErr w:type="spellStart"/>
      <w:r w:rsidRPr="00D9532F">
        <w:rPr>
          <w:rFonts w:eastAsia="Times New Roman"/>
          <w:shd w:val="clear" w:color="auto" w:fill="FFFFFF"/>
          <w:lang w:val="en-GB" w:eastAsia="en-GB"/>
        </w:rPr>
        <w:t>metadata_attribute_nam</w:t>
      </w:r>
      <w:r w:rsidRPr="00F26F95">
        <w:rPr>
          <w:rFonts w:eastAsia="Times New Roman"/>
          <w:shd w:val="clear" w:color="auto" w:fill="FFFFFF"/>
          <w:lang w:val="en-GB" w:eastAsia="en-GB"/>
        </w:rPr>
        <w:t>e</w:t>
      </w:r>
      <w:proofErr w:type="spellEnd"/>
      <w:r w:rsidRPr="00D9532F">
        <w:rPr>
          <w:color w:val="222222"/>
          <w:lang w:val="en-US" w:eastAsia="en-GB"/>
        </w:rPr>
        <w:t>;</w:t>
      </w:r>
    </w:p>
    <w:p w14:paraId="70BF2C6F" w14:textId="77777777" w:rsidR="00E61978" w:rsidRPr="00D9532F" w:rsidRDefault="00E61978" w:rsidP="00E61978">
      <w:pPr>
        <w:pStyle w:val="Paragrafoelenco"/>
        <w:numPr>
          <w:ilvl w:val="0"/>
          <w:numId w:val="40"/>
        </w:numPr>
        <w:shd w:val="clear" w:color="auto" w:fill="FFFFFF"/>
        <w:spacing w:line="240" w:lineRule="auto"/>
        <w:jc w:val="both"/>
        <w:rPr>
          <w:color w:val="222222"/>
          <w:lang w:val="en-GB" w:eastAsia="en-GB"/>
        </w:rPr>
      </w:pPr>
      <w:proofErr w:type="gramStart"/>
      <w:r w:rsidRPr="00D9532F">
        <w:rPr>
          <w:bCs/>
          <w:color w:val="222222"/>
          <w:lang w:val="en-US" w:eastAsia="en-GB"/>
        </w:rPr>
        <w:t>EXACT</w:t>
      </w:r>
      <w:r w:rsidRPr="00D9532F">
        <w:rPr>
          <w:rFonts w:eastAsia="Times New Roman"/>
          <w:shd w:val="clear" w:color="auto" w:fill="FFFFFF"/>
          <w:lang w:val="en-GB" w:eastAsia="en-GB"/>
        </w:rPr>
        <w:t>(</w:t>
      </w:r>
      <w:proofErr w:type="spellStart"/>
      <w:proofErr w:type="gramEnd"/>
      <w:r w:rsidRPr="00D9532F">
        <w:rPr>
          <w:rFonts w:eastAsia="Times New Roman"/>
          <w:shd w:val="clear" w:color="auto" w:fill="FFFFFF"/>
          <w:lang w:val="en-GB" w:eastAsia="en-GB"/>
        </w:rPr>
        <w:t>metadata_attribute_name</w:t>
      </w:r>
      <w:proofErr w:type="spellEnd"/>
      <w:r w:rsidRPr="00D9532F">
        <w:rPr>
          <w:rFonts w:eastAsia="Times New Roman"/>
          <w:shd w:val="clear" w:color="auto" w:fill="FFFFFF"/>
          <w:lang w:val="en-GB" w:eastAsia="en-GB"/>
        </w:rPr>
        <w:t>)</w:t>
      </w:r>
      <w:r w:rsidRPr="00D9532F">
        <w:rPr>
          <w:color w:val="222222"/>
          <w:lang w:val="en-US" w:eastAsia="en-GB"/>
        </w:rPr>
        <w:t>;</w:t>
      </w:r>
    </w:p>
    <w:p w14:paraId="711894A2" w14:textId="77777777" w:rsidR="00E61978" w:rsidRPr="00D9532F" w:rsidRDefault="00E61978" w:rsidP="00E61978">
      <w:pPr>
        <w:pStyle w:val="Paragrafoelenco"/>
        <w:numPr>
          <w:ilvl w:val="0"/>
          <w:numId w:val="40"/>
        </w:numPr>
        <w:shd w:val="clear" w:color="auto" w:fill="FFFFFF"/>
        <w:spacing w:line="240" w:lineRule="auto"/>
        <w:jc w:val="both"/>
        <w:rPr>
          <w:color w:val="222222"/>
          <w:lang w:val="en-GB" w:eastAsia="en-GB"/>
        </w:rPr>
      </w:pPr>
      <w:proofErr w:type="gramStart"/>
      <w:r w:rsidRPr="00D9532F">
        <w:rPr>
          <w:bCs/>
          <w:color w:val="222222"/>
          <w:lang w:val="en-US" w:eastAsia="en-GB"/>
        </w:rPr>
        <w:t>FULL</w:t>
      </w:r>
      <w:r w:rsidRPr="00D9532F">
        <w:rPr>
          <w:rFonts w:eastAsia="Times New Roman"/>
          <w:shd w:val="clear" w:color="auto" w:fill="FFFFFF"/>
          <w:lang w:val="en-GB" w:eastAsia="en-GB"/>
        </w:rPr>
        <w:t>(</w:t>
      </w:r>
      <w:proofErr w:type="spellStart"/>
      <w:proofErr w:type="gramEnd"/>
      <w:r w:rsidRPr="00D9532F">
        <w:rPr>
          <w:rFonts w:eastAsia="Times New Roman"/>
          <w:shd w:val="clear" w:color="auto" w:fill="FFFFFF"/>
          <w:lang w:val="en-GB" w:eastAsia="en-GB"/>
        </w:rPr>
        <w:t>metadata_attribute_name</w:t>
      </w:r>
      <w:proofErr w:type="spellEnd"/>
      <w:r w:rsidRPr="00D9532F">
        <w:rPr>
          <w:rFonts w:eastAsia="Times New Roman"/>
          <w:shd w:val="clear" w:color="auto" w:fill="FFFFFF"/>
          <w:lang w:val="en-GB" w:eastAsia="en-GB"/>
        </w:rPr>
        <w:t>)</w:t>
      </w:r>
      <w:r w:rsidRPr="00D9532F">
        <w:rPr>
          <w:color w:val="222222"/>
          <w:lang w:val="en-US" w:eastAsia="en-GB"/>
        </w:rPr>
        <w:t>. </w:t>
      </w:r>
    </w:p>
    <w:p w14:paraId="570B03DC" w14:textId="77777777" w:rsidR="00E61978" w:rsidRPr="006F0924" w:rsidRDefault="00E61978" w:rsidP="00E61978">
      <w:pPr>
        <w:spacing w:line="240" w:lineRule="auto"/>
        <w:rPr>
          <w:rFonts w:eastAsia="Times New Roman"/>
          <w:shd w:val="clear" w:color="auto" w:fill="FFFFFF"/>
          <w:lang w:val="en-GB" w:eastAsia="en-GB"/>
        </w:rPr>
      </w:pPr>
      <w:r w:rsidRPr="00D9532F">
        <w:rPr>
          <w:rFonts w:eastAsia="Times New Roman"/>
          <w:shd w:val="clear" w:color="auto" w:fill="FFFFFF"/>
          <w:lang w:val="en-GB" w:eastAsia="en-GB"/>
        </w:rPr>
        <w:t xml:space="preserve">Please refer to the </w:t>
      </w:r>
      <w:hyperlink w:anchor="_Foreword:_Syntactic_conventions" w:history="1">
        <w:r w:rsidRPr="00D9532F">
          <w:rPr>
            <w:rStyle w:val="Collegamentoipertestuale"/>
            <w:lang w:val="en-US"/>
          </w:rPr>
          <w:t>Foreword</w:t>
        </w:r>
      </w:hyperlink>
      <w:r w:rsidRPr="00D9532F">
        <w:rPr>
          <w:lang w:val="en-US"/>
        </w:rPr>
        <w:t xml:space="preserve"> section</w:t>
      </w:r>
      <w:r w:rsidRPr="00D9532F">
        <w:rPr>
          <w:rFonts w:eastAsia="Times New Roman"/>
          <w:shd w:val="clear" w:color="auto" w:fill="FFFFFF"/>
          <w:lang w:val="en-GB" w:eastAsia="en-GB"/>
        </w:rPr>
        <w:t xml:space="preserve"> of this document for further details.</w:t>
      </w:r>
    </w:p>
    <w:p w14:paraId="5C9FF63F" w14:textId="77777777" w:rsidR="00E61978" w:rsidRDefault="00E61978" w:rsidP="00E61978">
      <w:pPr>
        <w:jc w:val="both"/>
        <w:rPr>
          <w:lang w:val="en-US"/>
        </w:rPr>
      </w:pPr>
    </w:p>
    <w:p w14:paraId="7FB6BB3B" w14:textId="77777777" w:rsidR="00E61978" w:rsidRPr="00902C3F" w:rsidRDefault="00E61978" w:rsidP="00E61978">
      <w:pPr>
        <w:jc w:val="both"/>
        <w:rPr>
          <w:lang w:val="en-GB"/>
        </w:rPr>
      </w:pPr>
      <w:r w:rsidRPr="00282A73">
        <w:rPr>
          <w:lang w:val="en-US"/>
        </w:rPr>
        <w:t xml:space="preserve">We first describe the effect of the basic MAP operation (without </w:t>
      </w:r>
      <w:proofErr w:type="spellStart"/>
      <w:r w:rsidRPr="00282A73">
        <w:rPr>
          <w:b/>
          <w:lang w:val="en-US"/>
        </w:rPr>
        <w:t>joinby</w:t>
      </w:r>
      <w:proofErr w:type="spellEnd"/>
      <w:r w:rsidRPr="00282A73">
        <w:rPr>
          <w:lang w:val="en-US"/>
        </w:rPr>
        <w:t xml:space="preserve"> clause). </w:t>
      </w:r>
      <w:r w:rsidRPr="00902C3F">
        <w:rPr>
          <w:lang w:val="en-GB"/>
        </w:rPr>
        <w:t>Let:</w:t>
      </w:r>
    </w:p>
    <w:p w14:paraId="2039B94D" w14:textId="77777777" w:rsidR="00E61978" w:rsidRPr="00BE5813" w:rsidRDefault="00E61978" w:rsidP="00E61978">
      <w:pPr>
        <w:numPr>
          <w:ilvl w:val="0"/>
          <w:numId w:val="1"/>
        </w:numPr>
        <w:contextualSpacing/>
        <w:jc w:val="both"/>
        <w:rPr>
          <w:lang w:val="en-US"/>
        </w:rPr>
      </w:pPr>
      <w:r w:rsidRPr="00BE5813">
        <w:rPr>
          <w:i/>
          <w:lang w:val="en-US"/>
        </w:rPr>
        <w:t>s</w:t>
      </w:r>
      <w:r w:rsidRPr="00BE5813">
        <w:rPr>
          <w:i/>
          <w:vertAlign w:val="subscript"/>
          <w:lang w:val="en-US"/>
        </w:rPr>
        <w:t>1</w:t>
      </w:r>
      <w:r w:rsidRPr="00BE5813">
        <w:rPr>
          <w:rFonts w:eastAsia="Arial Unicode MS"/>
          <w:lang w:val="en-US"/>
        </w:rPr>
        <w:t xml:space="preserve"> </w:t>
      </w:r>
      <w:r w:rsidRPr="00BE5813">
        <w:rPr>
          <w:rFonts w:ascii="Cambria Math" w:eastAsia="Arial Unicode MS" w:hAnsi="Cambria Math" w:cs="Cambria Math"/>
          <w:lang w:val="en-US"/>
        </w:rPr>
        <w:t>∈</w:t>
      </w:r>
      <w:r w:rsidRPr="00BE5813">
        <w:rPr>
          <w:rFonts w:eastAsia="Arial Unicode MS"/>
          <w:lang w:val="en-US"/>
        </w:rPr>
        <w:t xml:space="preserve"> </w:t>
      </w:r>
      <w:proofErr w:type="spellStart"/>
      <w:proofErr w:type="gramStart"/>
      <w:r w:rsidRPr="00BE5813">
        <w:rPr>
          <w:i/>
          <w:lang w:val="en-US"/>
        </w:rPr>
        <w:t>DS</w:t>
      </w:r>
      <w:r w:rsidRPr="00BE5813">
        <w:rPr>
          <w:i/>
          <w:vertAlign w:val="subscript"/>
          <w:lang w:val="en-US"/>
        </w:rPr>
        <w:t>ref</w:t>
      </w:r>
      <w:proofErr w:type="spellEnd"/>
      <w:r w:rsidRPr="00BE5813">
        <w:rPr>
          <w:i/>
          <w:vertAlign w:val="subscript"/>
          <w:lang w:val="en-US"/>
        </w:rPr>
        <w:t xml:space="preserve">  </w:t>
      </w:r>
      <w:r w:rsidRPr="00BE5813">
        <w:rPr>
          <w:lang w:val="en-US"/>
        </w:rPr>
        <w:t>be</w:t>
      </w:r>
      <w:proofErr w:type="gramEnd"/>
      <w:r w:rsidRPr="00BE5813">
        <w:rPr>
          <w:lang w:val="en-US"/>
        </w:rPr>
        <w:t xml:space="preserve"> a given reference sample with </w:t>
      </w:r>
      <w:r w:rsidRPr="00BE5813">
        <w:rPr>
          <w:i/>
          <w:lang w:val="en-US"/>
        </w:rPr>
        <w:t>R</w:t>
      </w:r>
      <w:r w:rsidRPr="00BE5813">
        <w:rPr>
          <w:i/>
          <w:vertAlign w:val="subscript"/>
          <w:lang w:val="en-US"/>
        </w:rPr>
        <w:t xml:space="preserve">1 </w:t>
      </w:r>
      <w:r w:rsidRPr="00BE5813">
        <w:rPr>
          <w:lang w:val="en-US"/>
        </w:rPr>
        <w:t>the</w:t>
      </w:r>
      <w:r w:rsidRPr="00BE5813">
        <w:rPr>
          <w:vertAlign w:val="superscript"/>
          <w:lang w:val="en-US"/>
        </w:rPr>
        <w:t xml:space="preserve"> </w:t>
      </w:r>
      <w:r w:rsidRPr="00BE5813">
        <w:rPr>
          <w:lang w:val="en-US"/>
        </w:rPr>
        <w:t xml:space="preserve">set of its regions and </w:t>
      </w:r>
      <w:r w:rsidRPr="00BE5813">
        <w:rPr>
          <w:i/>
          <w:lang w:val="en-US"/>
        </w:rPr>
        <w:t>M</w:t>
      </w:r>
      <w:r w:rsidRPr="00BE5813">
        <w:rPr>
          <w:i/>
          <w:vertAlign w:val="subscript"/>
          <w:lang w:val="en-US"/>
        </w:rPr>
        <w:t>1</w:t>
      </w:r>
      <w:r w:rsidRPr="00BE5813">
        <w:rPr>
          <w:lang w:val="en-US"/>
        </w:rPr>
        <w:t xml:space="preserve"> its metadata;</w:t>
      </w:r>
    </w:p>
    <w:p w14:paraId="618683FB" w14:textId="77777777" w:rsidR="00E61978" w:rsidRPr="00282A73" w:rsidRDefault="00E61978" w:rsidP="00E61978">
      <w:pPr>
        <w:numPr>
          <w:ilvl w:val="0"/>
          <w:numId w:val="1"/>
        </w:numPr>
        <w:contextualSpacing/>
        <w:jc w:val="both"/>
        <w:rPr>
          <w:lang w:val="en-US"/>
        </w:rPr>
      </w:pPr>
      <w:r w:rsidRPr="00282A73">
        <w:rPr>
          <w:i/>
          <w:lang w:val="en-US"/>
        </w:rPr>
        <w:t>s</w:t>
      </w:r>
      <w:r w:rsidRPr="00282A73">
        <w:rPr>
          <w:i/>
          <w:vertAlign w:val="subscript"/>
          <w:lang w:val="en-US"/>
        </w:rPr>
        <w:t>2</w:t>
      </w:r>
      <w:r w:rsidRPr="00282A73">
        <w:rPr>
          <w:lang w:val="en-US"/>
        </w:rPr>
        <w:t xml:space="preserve"> be a generic sample of the experiment dataset </w:t>
      </w:r>
      <w:proofErr w:type="spellStart"/>
      <w:r w:rsidRPr="00282A73">
        <w:rPr>
          <w:i/>
          <w:lang w:val="en-US"/>
        </w:rPr>
        <w:t>DS</w:t>
      </w:r>
      <w:r w:rsidRPr="00282A73">
        <w:rPr>
          <w:i/>
          <w:vertAlign w:val="subscript"/>
          <w:lang w:val="en-US"/>
        </w:rPr>
        <w:t>exp</w:t>
      </w:r>
      <w:proofErr w:type="spellEnd"/>
      <w:r w:rsidRPr="00282A73">
        <w:rPr>
          <w:lang w:val="en-US"/>
        </w:rPr>
        <w:t xml:space="preserve"> with </w:t>
      </w:r>
      <w:r w:rsidRPr="00282A73">
        <w:rPr>
          <w:i/>
          <w:lang w:val="en-US"/>
        </w:rPr>
        <w:t>R</w:t>
      </w:r>
      <w:r w:rsidRPr="00282A73">
        <w:rPr>
          <w:i/>
          <w:vertAlign w:val="subscript"/>
          <w:lang w:val="en-US"/>
        </w:rPr>
        <w:t xml:space="preserve">2 </w:t>
      </w:r>
      <w:r w:rsidRPr="00282A73">
        <w:rPr>
          <w:lang w:val="en-US"/>
        </w:rPr>
        <w:t>the</w:t>
      </w:r>
      <w:r w:rsidRPr="00282A73">
        <w:rPr>
          <w:vertAlign w:val="superscript"/>
          <w:lang w:val="en-US"/>
        </w:rPr>
        <w:t xml:space="preserve"> </w:t>
      </w:r>
      <w:r w:rsidRPr="00282A73">
        <w:rPr>
          <w:lang w:val="en-US"/>
        </w:rPr>
        <w:t xml:space="preserve">set of its regions and </w:t>
      </w:r>
      <w:r w:rsidRPr="00282A73">
        <w:rPr>
          <w:i/>
          <w:lang w:val="en-US"/>
        </w:rPr>
        <w:t>M</w:t>
      </w:r>
      <w:r w:rsidRPr="00282A73">
        <w:rPr>
          <w:i/>
          <w:vertAlign w:val="subscript"/>
          <w:lang w:val="en-US"/>
        </w:rPr>
        <w:t>2</w:t>
      </w:r>
      <w:r w:rsidRPr="00282A73">
        <w:rPr>
          <w:lang w:val="en-US"/>
        </w:rPr>
        <w:t xml:space="preserve"> its metadata.</w:t>
      </w:r>
    </w:p>
    <w:p w14:paraId="00821931" w14:textId="77777777" w:rsidR="00E61978" w:rsidRPr="00282A73" w:rsidRDefault="00E61978" w:rsidP="00E61978">
      <w:pPr>
        <w:jc w:val="both"/>
        <w:rPr>
          <w:lang w:val="en-US"/>
        </w:rPr>
      </w:pPr>
      <w:r w:rsidRPr="00282A73">
        <w:rPr>
          <w:lang w:val="en-US"/>
        </w:rPr>
        <w:t xml:space="preserve">A new sample </w:t>
      </w:r>
      <w:r w:rsidRPr="00282A73">
        <w:rPr>
          <w:i/>
          <w:lang w:val="en-US"/>
        </w:rPr>
        <w:t>s</w:t>
      </w:r>
      <w:r w:rsidRPr="00282A73">
        <w:rPr>
          <w:i/>
          <w:vertAlign w:val="subscript"/>
          <w:lang w:val="en-US"/>
        </w:rPr>
        <w:t xml:space="preserve">3 </w:t>
      </w:r>
      <w:r w:rsidRPr="00282A73">
        <w:rPr>
          <w:lang w:val="en-US"/>
        </w:rPr>
        <w:t>is constructed as follows:</w:t>
      </w:r>
    </w:p>
    <w:p w14:paraId="1A0D1A96" w14:textId="77777777" w:rsidR="00E61978" w:rsidRPr="00896C6E" w:rsidRDefault="00E61978" w:rsidP="00E61978">
      <w:pPr>
        <w:numPr>
          <w:ilvl w:val="0"/>
          <w:numId w:val="19"/>
        </w:numPr>
        <w:contextualSpacing/>
        <w:jc w:val="both"/>
        <w:rPr>
          <w:lang w:val="en-US"/>
        </w:rPr>
      </w:pPr>
      <w:r w:rsidRPr="00282A73">
        <w:rPr>
          <w:lang w:val="en-US"/>
        </w:rPr>
        <w:t xml:space="preserve">the metadata </w:t>
      </w:r>
      <w:r w:rsidRPr="00282A73">
        <w:rPr>
          <w:i/>
          <w:lang w:val="en-US"/>
        </w:rPr>
        <w:t>M</w:t>
      </w:r>
      <w:r w:rsidRPr="00282A73">
        <w:rPr>
          <w:i/>
          <w:vertAlign w:val="subscript"/>
          <w:lang w:val="en-US"/>
        </w:rPr>
        <w:t>3</w:t>
      </w:r>
      <w:r w:rsidRPr="00282A73">
        <w:rPr>
          <w:lang w:val="en-US"/>
        </w:rPr>
        <w:t xml:space="preserve"> are obtained by merging metadata </w:t>
      </w:r>
      <w:r w:rsidRPr="00282A73">
        <w:rPr>
          <w:i/>
          <w:lang w:val="en-US"/>
        </w:rPr>
        <w:t>M</w:t>
      </w:r>
      <w:r w:rsidRPr="00282A73">
        <w:rPr>
          <w:i/>
          <w:vertAlign w:val="subscript"/>
          <w:lang w:val="en-US"/>
        </w:rPr>
        <w:t>1</w:t>
      </w:r>
      <w:r w:rsidRPr="00282A73">
        <w:rPr>
          <w:sz w:val="16"/>
          <w:szCs w:val="16"/>
          <w:lang w:val="en-US"/>
        </w:rPr>
        <w:t xml:space="preserve"> </w:t>
      </w:r>
      <w:r w:rsidRPr="00282A73">
        <w:rPr>
          <w:lang w:val="en-US"/>
        </w:rPr>
        <w:t xml:space="preserve">and </w:t>
      </w:r>
      <w:r w:rsidRPr="00282A73">
        <w:rPr>
          <w:i/>
          <w:lang w:val="en-US"/>
        </w:rPr>
        <w:t>M</w:t>
      </w:r>
      <w:r w:rsidRPr="00282A73">
        <w:rPr>
          <w:i/>
          <w:vertAlign w:val="subscript"/>
          <w:lang w:val="en-US"/>
        </w:rPr>
        <w:t>2</w:t>
      </w:r>
      <w:r w:rsidRPr="00282A73">
        <w:rPr>
          <w:lang w:val="en-US"/>
        </w:rPr>
        <w:t xml:space="preserve">, taking track of their provenance by </w:t>
      </w:r>
      <w:r w:rsidRPr="00896C6E">
        <w:rPr>
          <w:lang w:val="en-US"/>
        </w:rPr>
        <w:t xml:space="preserve">prefixing their attribute names with the name of their original dataset;  </w:t>
      </w:r>
    </w:p>
    <w:p w14:paraId="03C19F4C" w14:textId="77777777" w:rsidR="00E61978" w:rsidRPr="00896C6E" w:rsidRDefault="00E61978" w:rsidP="00E61978">
      <w:pPr>
        <w:numPr>
          <w:ilvl w:val="0"/>
          <w:numId w:val="19"/>
        </w:numPr>
        <w:contextualSpacing/>
        <w:jc w:val="both"/>
        <w:rPr>
          <w:lang w:val="en-US"/>
        </w:rPr>
      </w:pPr>
      <w:r w:rsidRPr="00896C6E">
        <w:rPr>
          <w:lang w:val="en-US"/>
        </w:rPr>
        <w:t xml:space="preserve">the regions </w:t>
      </w:r>
      <w:r w:rsidRPr="00896C6E">
        <w:rPr>
          <w:i/>
          <w:lang w:val="en-US"/>
        </w:rPr>
        <w:t>R</w:t>
      </w:r>
      <w:r w:rsidRPr="00896C6E">
        <w:rPr>
          <w:i/>
          <w:vertAlign w:val="subscript"/>
          <w:lang w:val="en-US"/>
        </w:rPr>
        <w:t>3</w:t>
      </w:r>
      <w:r w:rsidRPr="00896C6E">
        <w:rPr>
          <w:lang w:val="en-US"/>
        </w:rPr>
        <w:t xml:space="preserve"> are created such that, for each region </w:t>
      </w:r>
      <w:r w:rsidRPr="00896C6E">
        <w:rPr>
          <w:i/>
          <w:lang w:val="en-US"/>
        </w:rPr>
        <w:t>r</w:t>
      </w:r>
      <w:r w:rsidRPr="00896C6E">
        <w:rPr>
          <w:i/>
          <w:vertAlign w:val="subscript"/>
          <w:lang w:val="en-US"/>
        </w:rPr>
        <w:t>1</w:t>
      </w:r>
      <w:r w:rsidRPr="00896C6E">
        <w:rPr>
          <w:sz w:val="16"/>
          <w:szCs w:val="16"/>
          <w:lang w:val="en-US"/>
        </w:rPr>
        <w:t xml:space="preserve"> </w:t>
      </w:r>
      <w:r w:rsidRPr="00896C6E">
        <w:rPr>
          <w:rFonts w:ascii="Cambria Math" w:eastAsia="Arial Unicode MS" w:hAnsi="Cambria Math" w:cs="Cambria Math"/>
          <w:lang w:val="en-US"/>
        </w:rPr>
        <w:t>∈</w:t>
      </w:r>
      <w:r w:rsidRPr="00896C6E">
        <w:rPr>
          <w:rFonts w:eastAsia="Arial Unicode MS"/>
          <w:lang w:val="en-US"/>
        </w:rPr>
        <w:t xml:space="preserve"> </w:t>
      </w:r>
      <w:r w:rsidRPr="00896C6E">
        <w:rPr>
          <w:i/>
          <w:lang w:val="en-US"/>
        </w:rPr>
        <w:t>R</w:t>
      </w:r>
      <w:r w:rsidRPr="00896C6E">
        <w:rPr>
          <w:i/>
          <w:vertAlign w:val="subscript"/>
          <w:lang w:val="en-US"/>
        </w:rPr>
        <w:t>1</w:t>
      </w:r>
      <w:r w:rsidRPr="00896C6E">
        <w:rPr>
          <w:lang w:val="en-US"/>
        </w:rPr>
        <w:t xml:space="preserve">, there is exactly an equal region </w:t>
      </w:r>
      <w:r w:rsidRPr="00896C6E">
        <w:rPr>
          <w:i/>
          <w:lang w:val="en-US"/>
        </w:rPr>
        <w:t>r</w:t>
      </w:r>
      <w:r w:rsidRPr="00896C6E">
        <w:rPr>
          <w:i/>
          <w:vertAlign w:val="subscript"/>
          <w:lang w:val="en-US"/>
        </w:rPr>
        <w:t>3</w:t>
      </w:r>
      <w:r w:rsidRPr="00896C6E">
        <w:rPr>
          <w:sz w:val="16"/>
          <w:szCs w:val="16"/>
          <w:lang w:val="en-US"/>
        </w:rPr>
        <w:t xml:space="preserve"> </w:t>
      </w:r>
      <w:r w:rsidRPr="00896C6E">
        <w:rPr>
          <w:rFonts w:ascii="Cambria Math" w:eastAsia="Arial Unicode MS" w:hAnsi="Cambria Math" w:cs="Cambria Math"/>
          <w:lang w:val="en-US"/>
        </w:rPr>
        <w:t>∈</w:t>
      </w:r>
      <w:r w:rsidRPr="00896C6E">
        <w:rPr>
          <w:rFonts w:eastAsia="Arial Unicode MS"/>
          <w:lang w:val="en-US"/>
        </w:rPr>
        <w:t xml:space="preserve"> </w:t>
      </w:r>
      <w:r w:rsidRPr="00896C6E">
        <w:rPr>
          <w:i/>
          <w:lang w:val="en-US"/>
        </w:rPr>
        <w:t>R</w:t>
      </w:r>
      <w:r w:rsidRPr="00896C6E">
        <w:rPr>
          <w:i/>
          <w:vertAlign w:val="subscript"/>
          <w:lang w:val="en-US"/>
        </w:rPr>
        <w:t>3</w:t>
      </w:r>
      <w:r w:rsidRPr="00896C6E">
        <w:rPr>
          <w:lang w:val="en-US"/>
        </w:rPr>
        <w:t xml:space="preserve">, with the same coordinates and having as attributes the attributes of </w:t>
      </w:r>
      <w:r w:rsidRPr="00896C6E">
        <w:rPr>
          <w:i/>
          <w:lang w:val="en-US"/>
        </w:rPr>
        <w:t>r</w:t>
      </w:r>
      <w:r w:rsidRPr="00896C6E">
        <w:rPr>
          <w:i/>
          <w:vertAlign w:val="subscript"/>
          <w:lang w:val="en-US"/>
        </w:rPr>
        <w:t>1</w:t>
      </w:r>
      <w:r w:rsidRPr="00896C6E">
        <w:rPr>
          <w:sz w:val="16"/>
          <w:szCs w:val="16"/>
          <w:lang w:val="en-US"/>
        </w:rPr>
        <w:t xml:space="preserve"> </w:t>
      </w:r>
      <w:r w:rsidRPr="00896C6E">
        <w:rPr>
          <w:lang w:val="en-US"/>
        </w:rPr>
        <w:t xml:space="preserve">and optionally, in addition, the new attributes computed by the aggregate functions </w:t>
      </w:r>
      <w:proofErr w:type="spellStart"/>
      <w:r w:rsidRPr="00896C6E">
        <w:rPr>
          <w:i/>
          <w:lang w:val="en-US"/>
        </w:rPr>
        <w:t>g</w:t>
      </w:r>
      <w:r w:rsidRPr="00896C6E">
        <w:rPr>
          <w:i/>
          <w:vertAlign w:val="subscript"/>
          <w:lang w:val="en-US"/>
        </w:rPr>
        <w:t>i</w:t>
      </w:r>
      <w:proofErr w:type="spellEnd"/>
      <w:r w:rsidRPr="00896C6E">
        <w:rPr>
          <w:lang w:val="en-US"/>
        </w:rPr>
        <w:t xml:space="preserve"> specified in the operation; such aggregate functions are applied to the attributes of all the regions </w:t>
      </w:r>
      <w:r w:rsidRPr="00896C6E">
        <w:rPr>
          <w:i/>
          <w:lang w:val="en-US"/>
        </w:rPr>
        <w:t>r</w:t>
      </w:r>
      <w:r w:rsidRPr="00896C6E">
        <w:rPr>
          <w:i/>
          <w:vertAlign w:val="subscript"/>
          <w:lang w:val="en-US"/>
        </w:rPr>
        <w:t>2</w:t>
      </w:r>
      <w:r w:rsidRPr="00896C6E">
        <w:rPr>
          <w:sz w:val="16"/>
          <w:szCs w:val="16"/>
          <w:lang w:val="en-US"/>
        </w:rPr>
        <w:t xml:space="preserve"> </w:t>
      </w:r>
      <w:r w:rsidRPr="00896C6E">
        <w:rPr>
          <w:rFonts w:ascii="Cambria Math" w:eastAsia="Arial Unicode MS" w:hAnsi="Cambria Math" w:cs="Cambria Math"/>
          <w:lang w:val="en-US"/>
        </w:rPr>
        <w:t>∈</w:t>
      </w:r>
      <w:r w:rsidRPr="00896C6E">
        <w:rPr>
          <w:rFonts w:eastAsia="Arial Unicode MS"/>
          <w:lang w:val="en-US"/>
        </w:rPr>
        <w:t xml:space="preserve"> </w:t>
      </w:r>
      <w:r w:rsidRPr="00896C6E">
        <w:rPr>
          <w:i/>
          <w:lang w:val="en-US"/>
        </w:rPr>
        <w:t>R</w:t>
      </w:r>
      <w:r w:rsidRPr="00896C6E">
        <w:rPr>
          <w:i/>
          <w:vertAlign w:val="subscript"/>
          <w:lang w:val="en-US"/>
        </w:rPr>
        <w:t>2</w:t>
      </w:r>
      <w:r w:rsidRPr="00896C6E">
        <w:rPr>
          <w:sz w:val="16"/>
          <w:szCs w:val="16"/>
          <w:lang w:val="en-US"/>
        </w:rPr>
        <w:t xml:space="preserve"> </w:t>
      </w:r>
      <w:r w:rsidRPr="00896C6E">
        <w:rPr>
          <w:lang w:val="en-US"/>
        </w:rPr>
        <w:t xml:space="preserve">having a non-empty intersection with </w:t>
      </w:r>
      <w:r w:rsidRPr="00896C6E">
        <w:rPr>
          <w:i/>
          <w:lang w:val="en-US"/>
        </w:rPr>
        <w:t>r</w:t>
      </w:r>
      <w:r w:rsidRPr="00896C6E">
        <w:rPr>
          <w:i/>
          <w:vertAlign w:val="subscript"/>
          <w:lang w:val="en-US"/>
        </w:rPr>
        <w:t>1</w:t>
      </w:r>
      <w:r w:rsidRPr="00896C6E">
        <w:rPr>
          <w:lang w:val="en-US"/>
        </w:rPr>
        <w:t>.</w:t>
      </w:r>
    </w:p>
    <w:p w14:paraId="3608EB6F" w14:textId="77777777" w:rsidR="00E61978" w:rsidRPr="00282A73" w:rsidRDefault="00E61978" w:rsidP="00E61978">
      <w:pPr>
        <w:jc w:val="both"/>
        <w:rPr>
          <w:lang w:val="en-US"/>
        </w:rPr>
      </w:pPr>
      <w:r w:rsidRPr="00282A73">
        <w:rPr>
          <w:lang w:val="en-US"/>
        </w:rPr>
        <w:t xml:space="preserve">The operation is iterated for each experiment samples and each reference sample, and it generates a reference sample-specific genomic space at each </w:t>
      </w:r>
      <w:r>
        <w:rPr>
          <w:lang w:val="en-US"/>
        </w:rPr>
        <w:t xml:space="preserve">reference sample </w:t>
      </w:r>
      <w:r w:rsidRPr="00282A73">
        <w:rPr>
          <w:lang w:val="en-US"/>
        </w:rPr>
        <w:t>iteration.</w:t>
      </w:r>
    </w:p>
    <w:p w14:paraId="0F3CC1BA" w14:textId="77777777" w:rsidR="00E61978" w:rsidRPr="00282A73" w:rsidRDefault="00E61978" w:rsidP="00E61978">
      <w:pPr>
        <w:jc w:val="both"/>
        <w:rPr>
          <w:lang w:val="en-US"/>
        </w:rPr>
      </w:pPr>
      <w:r w:rsidRPr="00282A73">
        <w:rPr>
          <w:lang w:val="en-US"/>
        </w:rPr>
        <w:tab/>
      </w:r>
      <w:r w:rsidRPr="00282A73">
        <w:rPr>
          <w:lang w:val="en-US"/>
        </w:rPr>
        <w:tab/>
      </w:r>
      <w:r w:rsidRPr="00282A73">
        <w:rPr>
          <w:lang w:val="en-US"/>
        </w:rPr>
        <w:tab/>
      </w:r>
      <w:r w:rsidRPr="00282A73">
        <w:rPr>
          <w:lang w:val="en-US"/>
        </w:rPr>
        <w:tab/>
      </w:r>
      <w:r w:rsidRPr="00282A73">
        <w:rPr>
          <w:lang w:val="en-US"/>
        </w:rPr>
        <w:tab/>
      </w:r>
    </w:p>
    <w:p w14:paraId="28E0C7CD" w14:textId="6770D5CD" w:rsidR="00E61978" w:rsidRPr="00282A73" w:rsidRDefault="00E61978" w:rsidP="00E61978">
      <w:pPr>
        <w:jc w:val="both"/>
        <w:rPr>
          <w:lang w:val="en-US"/>
        </w:rPr>
      </w:pPr>
      <w:r w:rsidRPr="00282A73">
        <w:rPr>
          <w:lang w:val="en-US"/>
        </w:rPr>
        <w:lastRenderedPageBreak/>
        <w:t xml:space="preserve">When the </w:t>
      </w:r>
      <w:proofErr w:type="spellStart"/>
      <w:r w:rsidRPr="00282A73">
        <w:rPr>
          <w:b/>
          <w:lang w:val="en-US"/>
        </w:rPr>
        <w:t>joinby</w:t>
      </w:r>
      <w:proofErr w:type="spellEnd"/>
      <w:r w:rsidRPr="00282A73">
        <w:rPr>
          <w:lang w:val="en-US"/>
        </w:rPr>
        <w:t xml:space="preserve"> clause is present, only pairs of samples </w:t>
      </w:r>
      <w:r w:rsidRPr="00282A73">
        <w:rPr>
          <w:i/>
          <w:lang w:val="en-US"/>
        </w:rPr>
        <w:t>s</w:t>
      </w:r>
      <w:r w:rsidRPr="00282A73">
        <w:rPr>
          <w:i/>
          <w:vertAlign w:val="subscript"/>
          <w:lang w:val="en-US"/>
        </w:rPr>
        <w:t>1</w:t>
      </w:r>
      <w:r w:rsidRPr="00282A73">
        <w:rPr>
          <w:lang w:val="en-US"/>
        </w:rPr>
        <w:t xml:space="preserve"> of </w:t>
      </w:r>
      <w:proofErr w:type="spellStart"/>
      <w:r w:rsidRPr="00282A73">
        <w:rPr>
          <w:i/>
          <w:lang w:val="en-US"/>
        </w:rPr>
        <w:t>DS</w:t>
      </w:r>
      <w:r w:rsidRPr="00282A73">
        <w:rPr>
          <w:i/>
          <w:vertAlign w:val="subscript"/>
          <w:lang w:val="en-US"/>
        </w:rPr>
        <w:t>ref</w:t>
      </w:r>
      <w:proofErr w:type="spellEnd"/>
      <w:r w:rsidRPr="00282A73">
        <w:rPr>
          <w:lang w:val="en-US"/>
        </w:rPr>
        <w:t xml:space="preserve"> and </w:t>
      </w:r>
      <w:r w:rsidRPr="00282A73">
        <w:rPr>
          <w:i/>
          <w:lang w:val="en-US"/>
        </w:rPr>
        <w:t>s</w:t>
      </w:r>
      <w:r w:rsidRPr="00282A73">
        <w:rPr>
          <w:i/>
          <w:vertAlign w:val="subscript"/>
          <w:lang w:val="en-US"/>
        </w:rPr>
        <w:t>2</w:t>
      </w:r>
      <w:r w:rsidRPr="00282A73">
        <w:rPr>
          <w:lang w:val="en-US"/>
        </w:rPr>
        <w:t xml:space="preserve"> of </w:t>
      </w:r>
      <w:proofErr w:type="spellStart"/>
      <w:r w:rsidRPr="00282A73">
        <w:rPr>
          <w:i/>
          <w:lang w:val="en-US"/>
        </w:rPr>
        <w:t>DS</w:t>
      </w:r>
      <w:r w:rsidRPr="00282A73">
        <w:rPr>
          <w:i/>
          <w:vertAlign w:val="subscript"/>
          <w:lang w:val="en-US"/>
        </w:rPr>
        <w:t>exp</w:t>
      </w:r>
      <w:proofErr w:type="spellEnd"/>
      <w:r w:rsidRPr="00282A73">
        <w:rPr>
          <w:lang w:val="en-US"/>
        </w:rPr>
        <w:t xml:space="preserve"> with metadata </w:t>
      </w:r>
      <w:r w:rsidRPr="00282A73">
        <w:rPr>
          <w:i/>
          <w:lang w:val="en-US"/>
        </w:rPr>
        <w:t>M</w:t>
      </w:r>
      <w:r w:rsidRPr="00282A73">
        <w:rPr>
          <w:i/>
          <w:vertAlign w:val="subscript"/>
          <w:lang w:val="en-US"/>
        </w:rPr>
        <w:t>1</w:t>
      </w:r>
      <w:r w:rsidRPr="00282A73">
        <w:rPr>
          <w:lang w:val="en-US"/>
        </w:rPr>
        <w:t xml:space="preserve"> and </w:t>
      </w:r>
      <w:r w:rsidRPr="00282A73">
        <w:rPr>
          <w:i/>
          <w:lang w:val="en-US"/>
        </w:rPr>
        <w:t>M</w:t>
      </w:r>
      <w:r w:rsidRPr="00282A73">
        <w:rPr>
          <w:i/>
          <w:vertAlign w:val="subscript"/>
          <w:lang w:val="en-US"/>
        </w:rPr>
        <w:t>2</w:t>
      </w:r>
      <w:r w:rsidRPr="00282A73">
        <w:rPr>
          <w:lang w:val="en-US"/>
        </w:rPr>
        <w:t xml:space="preserve"> that satisfy the </w:t>
      </w:r>
      <w:proofErr w:type="spellStart"/>
      <w:r w:rsidRPr="00282A73">
        <w:rPr>
          <w:i/>
          <w:lang w:val="en-US"/>
        </w:rPr>
        <w:t>joinby</w:t>
      </w:r>
      <w:proofErr w:type="spellEnd"/>
      <w:r w:rsidRPr="00282A73">
        <w:rPr>
          <w:i/>
          <w:lang w:val="en-US"/>
        </w:rPr>
        <w:t xml:space="preserve"> </w:t>
      </w:r>
      <w:r w:rsidRPr="00282A73">
        <w:rPr>
          <w:lang w:val="en-US"/>
        </w:rPr>
        <w:t xml:space="preserve">condition are considered. Syntactically, the clause consists of a list of metadata attribute names (or their suffixes) that must be present with equal values in both </w:t>
      </w:r>
      <w:r w:rsidRPr="00282A73">
        <w:rPr>
          <w:i/>
          <w:lang w:val="en-US"/>
        </w:rPr>
        <w:t>M</w:t>
      </w:r>
      <w:r w:rsidRPr="00282A73">
        <w:rPr>
          <w:i/>
          <w:vertAlign w:val="subscript"/>
          <w:lang w:val="en-US"/>
        </w:rPr>
        <w:t>1</w:t>
      </w:r>
      <w:r w:rsidRPr="00282A73">
        <w:rPr>
          <w:lang w:val="en-US"/>
        </w:rPr>
        <w:t xml:space="preserve"> and </w:t>
      </w:r>
      <w:r w:rsidRPr="00282A73">
        <w:rPr>
          <w:i/>
          <w:lang w:val="en-US"/>
        </w:rPr>
        <w:t>M</w:t>
      </w:r>
      <w:r w:rsidRPr="00282A73">
        <w:rPr>
          <w:i/>
          <w:vertAlign w:val="subscript"/>
          <w:lang w:val="en-US"/>
        </w:rPr>
        <w:t>2</w:t>
      </w:r>
      <w:r w:rsidRPr="00282A73">
        <w:rPr>
          <w:lang w:val="en-US"/>
        </w:rPr>
        <w:t xml:space="preserve"> (attribute names specified in the </w:t>
      </w:r>
      <w:proofErr w:type="spellStart"/>
      <w:r w:rsidRPr="00282A73">
        <w:rPr>
          <w:i/>
          <w:lang w:val="en-US"/>
        </w:rPr>
        <w:t>joinby</w:t>
      </w:r>
      <w:proofErr w:type="spellEnd"/>
      <w:r w:rsidRPr="00282A73">
        <w:rPr>
          <w:i/>
          <w:lang w:val="en-US"/>
        </w:rPr>
        <w:t xml:space="preserve"> </w:t>
      </w:r>
      <w:r w:rsidRPr="00282A73">
        <w:rPr>
          <w:lang w:val="en-US"/>
        </w:rPr>
        <w:t xml:space="preserve">clause can also refer to only the last suffix of actual attribute names in </w:t>
      </w:r>
      <w:r w:rsidRPr="00282A73">
        <w:rPr>
          <w:i/>
          <w:lang w:val="en-US"/>
        </w:rPr>
        <w:t>M</w:t>
      </w:r>
      <w:r w:rsidRPr="00282A73">
        <w:rPr>
          <w:i/>
          <w:vertAlign w:val="subscript"/>
          <w:lang w:val="en-US"/>
        </w:rPr>
        <w:t>1</w:t>
      </w:r>
      <w:r w:rsidRPr="00282A73">
        <w:rPr>
          <w:lang w:val="en-US"/>
        </w:rPr>
        <w:t xml:space="preserve"> and </w:t>
      </w:r>
      <w:r w:rsidRPr="00282A73">
        <w:rPr>
          <w:i/>
          <w:lang w:val="en-US"/>
        </w:rPr>
        <w:t>M</w:t>
      </w:r>
      <w:r w:rsidRPr="00282A73">
        <w:rPr>
          <w:i/>
          <w:vertAlign w:val="subscript"/>
          <w:lang w:val="en-US"/>
        </w:rPr>
        <w:t>2</w:t>
      </w:r>
      <w:r w:rsidRPr="00282A73">
        <w:rPr>
          <w:lang w:val="en-US"/>
        </w:rPr>
        <w:t xml:space="preserve"> for the </w:t>
      </w:r>
      <w:r w:rsidRPr="00282A73">
        <w:rPr>
          <w:i/>
          <w:lang w:val="en-US"/>
        </w:rPr>
        <w:t>s</w:t>
      </w:r>
      <w:r w:rsidRPr="00282A73">
        <w:rPr>
          <w:i/>
          <w:vertAlign w:val="subscript"/>
          <w:lang w:val="en-US"/>
        </w:rPr>
        <w:t>1</w:t>
      </w:r>
      <w:r w:rsidRPr="00282A73">
        <w:rPr>
          <w:lang w:val="en-US"/>
        </w:rPr>
        <w:t xml:space="preserve"> - </w:t>
      </w:r>
      <w:r w:rsidRPr="00282A73">
        <w:rPr>
          <w:i/>
          <w:lang w:val="en-US"/>
        </w:rPr>
        <w:t>s</w:t>
      </w:r>
      <w:r w:rsidRPr="00282A73">
        <w:rPr>
          <w:i/>
          <w:vertAlign w:val="subscript"/>
          <w:lang w:val="en-US"/>
        </w:rPr>
        <w:t>2</w:t>
      </w:r>
      <w:r w:rsidRPr="00282A73">
        <w:rPr>
          <w:lang w:val="en-US"/>
        </w:rPr>
        <w:t xml:space="preserve"> matches to be considered).</w:t>
      </w:r>
    </w:p>
    <w:p w14:paraId="525DC509" w14:textId="77777777" w:rsidR="00E61978" w:rsidRDefault="00E61978" w:rsidP="00E61978">
      <w:pPr>
        <w:jc w:val="both"/>
      </w:pPr>
      <w:r>
        <w:rPr>
          <w:noProof/>
          <w:lang w:val="en-US" w:eastAsia="en-US"/>
        </w:rPr>
        <w:drawing>
          <wp:inline distT="114300" distB="114300" distL="114300" distR="114300" wp14:anchorId="1E6DCEEE" wp14:editId="4A4AF31C">
            <wp:extent cx="5753735" cy="1936750"/>
            <wp:effectExtent l="0" t="0" r="0" b="6350"/>
            <wp:docPr id="15" name="image36.jpg" descr="Quick_Guide_images.001.jpeg"/>
            <wp:cNvGraphicFramePr/>
            <a:graphic xmlns:a="http://schemas.openxmlformats.org/drawingml/2006/main">
              <a:graphicData uri="http://schemas.openxmlformats.org/drawingml/2006/picture">
                <pic:pic xmlns:pic="http://schemas.openxmlformats.org/drawingml/2006/picture">
                  <pic:nvPicPr>
                    <pic:cNvPr id="0" name="image36.jpg" descr="Quick_Guide_images.001.jpeg"/>
                    <pic:cNvPicPr preferRelativeResize="0"/>
                  </pic:nvPicPr>
                  <pic:blipFill rotWithShape="1">
                    <a:blip r:embed="rId24"/>
                    <a:srcRect l="1" t="11954" r="-508" b="39221"/>
                    <a:stretch/>
                  </pic:blipFill>
                  <pic:spPr bwMode="auto">
                    <a:xfrm>
                      <a:off x="0" y="0"/>
                      <a:ext cx="5764428" cy="1940349"/>
                    </a:xfrm>
                    <a:prstGeom prst="rect">
                      <a:avLst/>
                    </a:prstGeom>
                    <a:ln>
                      <a:noFill/>
                    </a:ln>
                    <a:extLst>
                      <a:ext uri="{53640926-AAD7-44D8-BBD7-CCE9431645EC}">
                        <a14:shadowObscured xmlns:a14="http://schemas.microsoft.com/office/drawing/2010/main"/>
                      </a:ext>
                    </a:extLst>
                  </pic:spPr>
                </pic:pic>
              </a:graphicData>
            </a:graphic>
          </wp:inline>
        </w:drawing>
      </w:r>
    </w:p>
    <w:p w14:paraId="725CC1A2" w14:textId="77777777" w:rsidR="00E61978" w:rsidRPr="00282A73" w:rsidRDefault="00E61978" w:rsidP="00E61978">
      <w:pPr>
        <w:jc w:val="both"/>
        <w:rPr>
          <w:lang w:val="en-US"/>
        </w:rPr>
      </w:pPr>
      <w:r w:rsidRPr="00282A73">
        <w:rPr>
          <w:lang w:val="en-US"/>
        </w:rPr>
        <w:t xml:space="preserve">The above figure shows the result of the MAP operation (with no </w:t>
      </w:r>
      <w:proofErr w:type="spellStart"/>
      <w:r w:rsidRPr="00282A73">
        <w:rPr>
          <w:i/>
          <w:lang w:val="en-US"/>
        </w:rPr>
        <w:t>joinby</w:t>
      </w:r>
      <w:proofErr w:type="spellEnd"/>
      <w:r w:rsidRPr="00282A73">
        <w:rPr>
          <w:i/>
          <w:lang w:val="en-US"/>
        </w:rPr>
        <w:t xml:space="preserve"> </w:t>
      </w:r>
      <w:r w:rsidRPr="00282A73">
        <w:rPr>
          <w:lang w:val="en-US"/>
        </w:rPr>
        <w:t xml:space="preserve">clause) on a small portion of the genome. The input consists of one reference sample with 3 regions, in the </w:t>
      </w:r>
      <w:proofErr w:type="spellStart"/>
      <w:r w:rsidRPr="00282A73">
        <w:rPr>
          <w:i/>
          <w:lang w:val="en-US"/>
        </w:rPr>
        <w:t>DS</w:t>
      </w:r>
      <w:r w:rsidRPr="00282A73">
        <w:rPr>
          <w:i/>
          <w:vertAlign w:val="subscript"/>
          <w:lang w:val="en-US"/>
        </w:rPr>
        <w:t>ref</w:t>
      </w:r>
      <w:proofErr w:type="spellEnd"/>
      <w:r w:rsidRPr="00282A73">
        <w:rPr>
          <w:lang w:val="en-US"/>
        </w:rPr>
        <w:t xml:space="preserve"> dataset, and three experiment samples in the </w:t>
      </w:r>
      <w:proofErr w:type="spellStart"/>
      <w:r w:rsidRPr="00282A73">
        <w:rPr>
          <w:i/>
          <w:lang w:val="en-US"/>
        </w:rPr>
        <w:t>DS</w:t>
      </w:r>
      <w:r w:rsidRPr="00282A73">
        <w:rPr>
          <w:i/>
          <w:vertAlign w:val="subscript"/>
          <w:lang w:val="en-US"/>
        </w:rPr>
        <w:t>exp</w:t>
      </w:r>
      <w:proofErr w:type="spellEnd"/>
      <w:r w:rsidRPr="00282A73">
        <w:rPr>
          <w:lang w:val="en-US"/>
        </w:rPr>
        <w:t xml:space="preserve"> dataset; the output consists of the </w:t>
      </w:r>
      <w:proofErr w:type="spellStart"/>
      <w:r w:rsidRPr="00282A73">
        <w:rPr>
          <w:i/>
          <w:lang w:val="en-US"/>
        </w:rPr>
        <w:t>DS</w:t>
      </w:r>
      <w:r w:rsidRPr="00282A73">
        <w:rPr>
          <w:i/>
          <w:vertAlign w:val="subscript"/>
          <w:lang w:val="en-US"/>
        </w:rPr>
        <w:t>out</w:t>
      </w:r>
      <w:proofErr w:type="spellEnd"/>
      <w:r w:rsidRPr="00282A73">
        <w:rPr>
          <w:lang w:val="en-US"/>
        </w:rPr>
        <w:t xml:space="preserve"> dataset with three samples, each with the same regions as in the reference sample, which contain a feature called </w:t>
      </w:r>
      <w:proofErr w:type="spellStart"/>
      <w:r w:rsidRPr="00282A73">
        <w:rPr>
          <w:b/>
          <w:lang w:val="en-US"/>
        </w:rPr>
        <w:t>count_DS</w:t>
      </w:r>
      <w:r w:rsidRPr="00282A73">
        <w:rPr>
          <w:b/>
          <w:i/>
          <w:vertAlign w:val="subscript"/>
          <w:lang w:val="en-US"/>
        </w:rPr>
        <w:t>ref</w:t>
      </w:r>
      <w:r w:rsidRPr="00282A73">
        <w:rPr>
          <w:b/>
          <w:lang w:val="en-US"/>
        </w:rPr>
        <w:t>_DS</w:t>
      </w:r>
      <w:r w:rsidRPr="00282A73">
        <w:rPr>
          <w:b/>
          <w:i/>
          <w:vertAlign w:val="subscript"/>
          <w:lang w:val="en-US"/>
        </w:rPr>
        <w:t>exp</w:t>
      </w:r>
      <w:proofErr w:type="spellEnd"/>
      <w:r w:rsidRPr="00282A73">
        <w:rPr>
          <w:lang w:val="en-US"/>
        </w:rPr>
        <w:t xml:space="preserve"> (</w:t>
      </w:r>
      <w:r>
        <w:rPr>
          <w:lang w:val="en-US"/>
        </w:rPr>
        <w:t xml:space="preserve">if not renamed), </w:t>
      </w:r>
      <w:r w:rsidRPr="00282A73">
        <w:rPr>
          <w:lang w:val="en-US"/>
        </w:rPr>
        <w:t xml:space="preserve">where </w:t>
      </w:r>
      <w:proofErr w:type="spellStart"/>
      <w:r w:rsidRPr="00282A73">
        <w:rPr>
          <w:lang w:val="en-US"/>
        </w:rPr>
        <w:t>DS</w:t>
      </w:r>
      <w:r w:rsidRPr="00282A73">
        <w:rPr>
          <w:i/>
          <w:vertAlign w:val="subscript"/>
          <w:lang w:val="en-US"/>
        </w:rPr>
        <w:t>ref</w:t>
      </w:r>
      <w:proofErr w:type="spellEnd"/>
      <w:r w:rsidRPr="00282A73">
        <w:rPr>
          <w:lang w:val="en-US"/>
        </w:rPr>
        <w:t xml:space="preserve"> and </w:t>
      </w:r>
      <w:proofErr w:type="spellStart"/>
      <w:r w:rsidRPr="00282A73">
        <w:rPr>
          <w:lang w:val="en-US"/>
        </w:rPr>
        <w:t>DS</w:t>
      </w:r>
      <w:r w:rsidRPr="00282A73">
        <w:rPr>
          <w:i/>
          <w:vertAlign w:val="subscript"/>
          <w:lang w:val="en-US"/>
        </w:rPr>
        <w:t>exp</w:t>
      </w:r>
      <w:proofErr w:type="spellEnd"/>
      <w:r>
        <w:rPr>
          <w:lang w:val="en-US"/>
        </w:rPr>
        <w:t xml:space="preserve"> are the input dataset names</w:t>
      </w:r>
      <w:r w:rsidRPr="00282A73">
        <w:rPr>
          <w:lang w:val="en-US"/>
        </w:rPr>
        <w:t xml:space="preserve"> counting the number of experiment regions which intersect with the specific reference region. The result can be interpreted as a (3 × 3) genome space.</w:t>
      </w:r>
    </w:p>
    <w:p w14:paraId="6B7D5C1C" w14:textId="77777777" w:rsidR="00E61978" w:rsidRPr="00282A73" w:rsidRDefault="00E61978" w:rsidP="00E61978">
      <w:pPr>
        <w:jc w:val="both"/>
        <w:rPr>
          <w:lang w:val="en-US"/>
        </w:rPr>
      </w:pPr>
      <w:r w:rsidRPr="00282A73">
        <w:rPr>
          <w:lang w:val="en-US"/>
        </w:rPr>
        <w:tab/>
      </w:r>
      <w:r w:rsidRPr="00282A73">
        <w:rPr>
          <w:lang w:val="en-US"/>
        </w:rPr>
        <w:tab/>
      </w:r>
      <w:r w:rsidRPr="00282A73">
        <w:rPr>
          <w:lang w:val="en-US"/>
        </w:rPr>
        <w:tab/>
      </w:r>
      <w:r w:rsidRPr="00282A73">
        <w:rPr>
          <w:lang w:val="en-US"/>
        </w:rPr>
        <w:tab/>
      </w:r>
      <w:r w:rsidRPr="00282A73">
        <w:rPr>
          <w:lang w:val="en-US"/>
        </w:rPr>
        <w:tab/>
      </w:r>
    </w:p>
    <w:p w14:paraId="43438C8B" w14:textId="77777777" w:rsidR="00E61978" w:rsidRPr="00282A73" w:rsidRDefault="00E61978" w:rsidP="00E61978">
      <w:pPr>
        <w:jc w:val="both"/>
        <w:rPr>
          <w:lang w:val="en-US"/>
        </w:rPr>
      </w:pPr>
      <w:r w:rsidRPr="00282A73">
        <w:rPr>
          <w:u w:val="single"/>
          <w:lang w:val="en-US"/>
        </w:rPr>
        <w:t>Example 1</w:t>
      </w:r>
      <w:r w:rsidRPr="00282A73">
        <w:rPr>
          <w:lang w:val="en-US"/>
        </w:rPr>
        <w:t>:</w:t>
      </w:r>
    </w:p>
    <w:p w14:paraId="11737968" w14:textId="77777777" w:rsidR="00E61978" w:rsidRPr="00282A73" w:rsidRDefault="00E61978" w:rsidP="00E61978">
      <w:pPr>
        <w:jc w:val="both"/>
        <w:rPr>
          <w:lang w:val="en-US"/>
        </w:rPr>
      </w:pPr>
      <w:r w:rsidRPr="00282A73">
        <w:rPr>
          <w:lang w:val="en-US"/>
        </w:rPr>
        <w:t xml:space="preserve">GENES_EXP = </w:t>
      </w:r>
      <w:proofErr w:type="gramStart"/>
      <w:r w:rsidRPr="00282A73">
        <w:rPr>
          <w:lang w:val="en-US"/>
        </w:rPr>
        <w:t>MAP(</w:t>
      </w:r>
      <w:proofErr w:type="spellStart"/>
      <w:proofErr w:type="gramEnd"/>
      <w:r w:rsidRPr="00282A73">
        <w:rPr>
          <w:lang w:val="en-US"/>
        </w:rPr>
        <w:t>avg_score</w:t>
      </w:r>
      <w:proofErr w:type="spellEnd"/>
      <w:r w:rsidRPr="00282A73">
        <w:rPr>
          <w:lang w:val="en-US"/>
        </w:rPr>
        <w:t xml:space="preserve"> AS AVG(score)) GENES EXP;</w:t>
      </w:r>
    </w:p>
    <w:p w14:paraId="16053425" w14:textId="77777777" w:rsidR="00E61978" w:rsidRPr="00282A73" w:rsidRDefault="00E61978" w:rsidP="00E61978">
      <w:pPr>
        <w:jc w:val="both"/>
        <w:rPr>
          <w:lang w:val="en-US"/>
        </w:rPr>
      </w:pPr>
    </w:p>
    <w:p w14:paraId="60AE2D1B" w14:textId="77777777" w:rsidR="00E61978" w:rsidRPr="00282A73" w:rsidRDefault="00E61978" w:rsidP="00E61978">
      <w:pPr>
        <w:jc w:val="both"/>
        <w:rPr>
          <w:lang w:val="en-US"/>
        </w:rPr>
      </w:pPr>
      <w:r w:rsidRPr="00282A73">
        <w:rPr>
          <w:lang w:val="en-US"/>
        </w:rPr>
        <w:t>Given a dataset GENES, containing a single sample with a known set of gene</w:t>
      </w:r>
      <w:r>
        <w:rPr>
          <w:lang w:val="en-US"/>
        </w:rPr>
        <w:t xml:space="preserve"> regions</w:t>
      </w:r>
      <w:r w:rsidRPr="00282A73">
        <w:rPr>
          <w:lang w:val="en-US"/>
        </w:rPr>
        <w:t xml:space="preserve">, and another dataset EXP containing </w:t>
      </w:r>
      <w:r>
        <w:rPr>
          <w:lang w:val="en-US"/>
        </w:rPr>
        <w:t xml:space="preserve">genomic region </w:t>
      </w:r>
      <w:r w:rsidRPr="00282A73">
        <w:rPr>
          <w:lang w:val="en-US"/>
        </w:rPr>
        <w:t xml:space="preserve">results from a genomic experiment on the same species, this GMQL statement counts the number of regions in each sample from the experiment which overlap with a known gene, saving results in the output GENES_EXP </w:t>
      </w:r>
      <w:r>
        <w:rPr>
          <w:lang w:val="en-US"/>
        </w:rPr>
        <w:t xml:space="preserve">dataset </w:t>
      </w:r>
      <w:r w:rsidRPr="00282A73">
        <w:rPr>
          <w:lang w:val="en-US"/>
        </w:rPr>
        <w:t xml:space="preserve">as a region attribute </w:t>
      </w:r>
      <w:r>
        <w:rPr>
          <w:lang w:val="en-US"/>
        </w:rPr>
        <w:t xml:space="preserve">named </w:t>
      </w:r>
      <w:proofErr w:type="spellStart"/>
      <w:r w:rsidRPr="00DD34CC">
        <w:rPr>
          <w:i/>
          <w:lang w:val="en-US"/>
        </w:rPr>
        <w:t>count_GENES_EX</w:t>
      </w:r>
      <w:r>
        <w:rPr>
          <w:lang w:val="en-US"/>
        </w:rPr>
        <w:t>P</w:t>
      </w:r>
      <w:proofErr w:type="spellEnd"/>
      <w:r>
        <w:rPr>
          <w:lang w:val="en-US"/>
        </w:rPr>
        <w:t>;</w:t>
      </w:r>
      <w:r w:rsidRPr="00282A73">
        <w:rPr>
          <w:lang w:val="en-US"/>
        </w:rPr>
        <w:t xml:space="preserve"> </w:t>
      </w:r>
      <w:r>
        <w:rPr>
          <w:lang w:val="en-US"/>
        </w:rPr>
        <w:t>it</w:t>
      </w:r>
      <w:r w:rsidRPr="00282A73">
        <w:rPr>
          <w:lang w:val="en-US"/>
        </w:rPr>
        <w:t xml:space="preserve"> </w:t>
      </w:r>
      <w:r>
        <w:rPr>
          <w:lang w:val="en-US"/>
        </w:rPr>
        <w:t xml:space="preserve">also </w:t>
      </w:r>
      <w:r w:rsidRPr="00282A73">
        <w:rPr>
          <w:lang w:val="en-US"/>
        </w:rPr>
        <w:t xml:space="preserve">computes the average (AVG) </w:t>
      </w:r>
      <w:r w:rsidRPr="00282A73">
        <w:rPr>
          <w:i/>
          <w:lang w:val="en-US"/>
        </w:rPr>
        <w:t xml:space="preserve">score </w:t>
      </w:r>
      <w:r w:rsidRPr="00282A73">
        <w:rPr>
          <w:lang w:val="en-US"/>
        </w:rPr>
        <w:t xml:space="preserve">value across such regions, saving results in the output GENES_EXP </w:t>
      </w:r>
      <w:r>
        <w:rPr>
          <w:lang w:val="en-US"/>
        </w:rPr>
        <w:t xml:space="preserve">dataset </w:t>
      </w:r>
      <w:r w:rsidRPr="00282A73">
        <w:rPr>
          <w:lang w:val="en-US"/>
        </w:rPr>
        <w:t xml:space="preserve">as a region attribute (feature) called </w:t>
      </w:r>
      <w:proofErr w:type="spellStart"/>
      <w:r w:rsidRPr="00282A73">
        <w:rPr>
          <w:i/>
          <w:lang w:val="en-US"/>
        </w:rPr>
        <w:t>avg_score</w:t>
      </w:r>
      <w:proofErr w:type="spellEnd"/>
      <w:r w:rsidRPr="00282A73">
        <w:rPr>
          <w:lang w:val="en-US"/>
        </w:rPr>
        <w:t>.</w:t>
      </w:r>
      <w:r w:rsidRPr="00D404F5">
        <w:rPr>
          <w:lang w:val="en-US"/>
        </w:rPr>
        <w:t xml:space="preserve"> </w:t>
      </w:r>
      <w:r>
        <w:rPr>
          <w:lang w:val="en-US"/>
        </w:rPr>
        <w:t xml:space="preserve">If GENES dataset contains multiple samples, the number of samples in the output </w:t>
      </w:r>
      <w:r w:rsidRPr="00282A73">
        <w:rPr>
          <w:lang w:val="en-US"/>
        </w:rPr>
        <w:t xml:space="preserve">GENES_EXP </w:t>
      </w:r>
      <w:r>
        <w:rPr>
          <w:lang w:val="en-US"/>
        </w:rPr>
        <w:t xml:space="preserve">dataset is the Cartesian product of the number of samples in the GENES and </w:t>
      </w:r>
      <w:r w:rsidRPr="00282A73">
        <w:rPr>
          <w:lang w:val="en-US"/>
        </w:rPr>
        <w:t>EXP</w:t>
      </w:r>
      <w:r>
        <w:rPr>
          <w:lang w:val="en-US"/>
        </w:rPr>
        <w:t xml:space="preserve"> datasets, and each of the output samples represents the mapping of </w:t>
      </w:r>
      <w:proofErr w:type="gramStart"/>
      <w:r>
        <w:rPr>
          <w:lang w:val="en-US"/>
        </w:rPr>
        <w:t>a</w:t>
      </w:r>
      <w:proofErr w:type="gramEnd"/>
      <w:r>
        <w:rPr>
          <w:lang w:val="en-US"/>
        </w:rPr>
        <w:t xml:space="preserve"> </w:t>
      </w:r>
      <w:r w:rsidRPr="00282A73">
        <w:rPr>
          <w:lang w:val="en-US"/>
        </w:rPr>
        <w:t>EXP</w:t>
      </w:r>
      <w:r>
        <w:rPr>
          <w:lang w:val="en-US"/>
        </w:rPr>
        <w:t xml:space="preserve"> sample on a GENES sample.</w:t>
      </w:r>
    </w:p>
    <w:p w14:paraId="15055175" w14:textId="77777777" w:rsidR="00E61978" w:rsidRDefault="00E61978" w:rsidP="00E61978">
      <w:pPr>
        <w:jc w:val="both"/>
      </w:pPr>
      <w:r w:rsidRPr="003A540C">
        <w:rPr>
          <w:noProof/>
          <w:lang w:val="en-US" w:eastAsia="en-US"/>
        </w:rPr>
        <w:drawing>
          <wp:inline distT="0" distB="0" distL="0" distR="0" wp14:anchorId="55B16F40" wp14:editId="6A9C071C">
            <wp:extent cx="5724282" cy="201600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1558" b="1558"/>
                    <a:stretch/>
                  </pic:blipFill>
                  <pic:spPr bwMode="auto">
                    <a:xfrm>
                      <a:off x="0" y="0"/>
                      <a:ext cx="5737705" cy="2020727"/>
                    </a:xfrm>
                    <a:prstGeom prst="rect">
                      <a:avLst/>
                    </a:prstGeom>
                    <a:ln>
                      <a:noFill/>
                    </a:ln>
                    <a:extLst>
                      <a:ext uri="{53640926-AAD7-44D8-BBD7-CCE9431645EC}">
                        <a14:shadowObscured xmlns:a14="http://schemas.microsoft.com/office/drawing/2010/main"/>
                      </a:ext>
                    </a:extLst>
                  </pic:spPr>
                </pic:pic>
              </a:graphicData>
            </a:graphic>
          </wp:inline>
        </w:drawing>
      </w:r>
    </w:p>
    <w:p w14:paraId="0812B785" w14:textId="77777777" w:rsidR="00E61978" w:rsidRDefault="00E61978" w:rsidP="00E61978">
      <w:pPr>
        <w:jc w:val="both"/>
        <w:rPr>
          <w:i/>
          <w:lang w:val="en-US"/>
        </w:rPr>
      </w:pPr>
    </w:p>
    <w:p w14:paraId="51171DC4" w14:textId="77777777" w:rsidR="00E61978" w:rsidRPr="00282A73" w:rsidRDefault="00E61978" w:rsidP="00E61978">
      <w:pPr>
        <w:jc w:val="both"/>
        <w:rPr>
          <w:i/>
          <w:lang w:val="en-US"/>
        </w:rPr>
      </w:pPr>
      <w:r w:rsidRPr="00282A73">
        <w:rPr>
          <w:i/>
          <w:lang w:val="en-US"/>
        </w:rPr>
        <w:t xml:space="preserve">Observation: </w:t>
      </w:r>
    </w:p>
    <w:p w14:paraId="7EDDC7BC" w14:textId="77777777" w:rsidR="00E61978" w:rsidRPr="00282A73" w:rsidRDefault="00E61978" w:rsidP="00E61978">
      <w:pPr>
        <w:jc w:val="both"/>
        <w:rPr>
          <w:lang w:val="en-US"/>
        </w:rPr>
      </w:pPr>
      <w:r w:rsidRPr="00282A73">
        <w:rPr>
          <w:lang w:val="en-US"/>
        </w:rPr>
        <w:t>Notice that when a reference sample include (partially) overlapping regions, all these regions are included in the result regions, as it can be seen in the following figure.</w:t>
      </w:r>
    </w:p>
    <w:p w14:paraId="1D4467D7" w14:textId="77777777" w:rsidR="00E61978" w:rsidRDefault="00E61978" w:rsidP="00E61978">
      <w:pPr>
        <w:jc w:val="both"/>
        <w:rPr>
          <w:u w:val="single"/>
        </w:rPr>
      </w:pPr>
      <w:r w:rsidRPr="00E55D6C">
        <w:rPr>
          <w:noProof/>
          <w:lang w:val="en-US" w:eastAsia="en-US"/>
        </w:rPr>
        <w:drawing>
          <wp:inline distT="0" distB="0" distL="0" distR="0" wp14:anchorId="627C52C8" wp14:editId="56809E71">
            <wp:extent cx="5663967" cy="2544445"/>
            <wp:effectExtent l="0" t="0" r="63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211"/>
                    <a:stretch/>
                  </pic:blipFill>
                  <pic:spPr bwMode="auto">
                    <a:xfrm>
                      <a:off x="0" y="0"/>
                      <a:ext cx="5663967" cy="2544445"/>
                    </a:xfrm>
                    <a:prstGeom prst="rect">
                      <a:avLst/>
                    </a:prstGeom>
                    <a:ln>
                      <a:noFill/>
                    </a:ln>
                    <a:extLst>
                      <a:ext uri="{53640926-AAD7-44D8-BBD7-CCE9431645EC}">
                        <a14:shadowObscured xmlns:a14="http://schemas.microsoft.com/office/drawing/2010/main"/>
                      </a:ext>
                    </a:extLst>
                  </pic:spPr>
                </pic:pic>
              </a:graphicData>
            </a:graphic>
          </wp:inline>
        </w:drawing>
      </w:r>
    </w:p>
    <w:p w14:paraId="64507659" w14:textId="77777777" w:rsidR="00E61978" w:rsidRDefault="00E61978" w:rsidP="00E61978">
      <w:pPr>
        <w:jc w:val="both"/>
        <w:rPr>
          <w:u w:val="single"/>
        </w:rPr>
      </w:pPr>
    </w:p>
    <w:p w14:paraId="7DD92CF7" w14:textId="77777777" w:rsidR="00E61978" w:rsidRPr="00282A73" w:rsidRDefault="00E61978" w:rsidP="00FA4FD5">
      <w:pPr>
        <w:keepNext/>
        <w:jc w:val="both"/>
        <w:rPr>
          <w:lang w:val="en-US"/>
        </w:rPr>
      </w:pPr>
      <w:r w:rsidRPr="00282A73">
        <w:rPr>
          <w:u w:val="single"/>
          <w:lang w:val="en-US"/>
        </w:rPr>
        <w:t>Example 2</w:t>
      </w:r>
      <w:r w:rsidRPr="00282A73">
        <w:rPr>
          <w:lang w:val="en-US"/>
        </w:rPr>
        <w:t>:</w:t>
      </w:r>
    </w:p>
    <w:p w14:paraId="0F9EEA82" w14:textId="77777777" w:rsidR="00E61978" w:rsidRPr="00282A73" w:rsidRDefault="00E61978" w:rsidP="00E61978">
      <w:pPr>
        <w:jc w:val="both"/>
        <w:rPr>
          <w:lang w:val="en-US"/>
        </w:rPr>
      </w:pPr>
      <w:r w:rsidRPr="00282A73">
        <w:rPr>
          <w:lang w:val="en-US"/>
        </w:rPr>
        <w:t>OUT = MAP (</w:t>
      </w:r>
      <w:proofErr w:type="spellStart"/>
      <w:r w:rsidRPr="00282A73">
        <w:rPr>
          <w:lang w:val="en-US"/>
        </w:rPr>
        <w:t>minScore</w:t>
      </w:r>
      <w:proofErr w:type="spellEnd"/>
      <w:r w:rsidRPr="00282A73">
        <w:rPr>
          <w:lang w:val="en-US"/>
        </w:rPr>
        <w:t xml:space="preserve"> AS </w:t>
      </w:r>
      <w:proofErr w:type="gramStart"/>
      <w:r w:rsidRPr="00282A73">
        <w:rPr>
          <w:lang w:val="en-US"/>
        </w:rPr>
        <w:t>MIN(</w:t>
      </w:r>
      <w:proofErr w:type="gramEnd"/>
      <w:r w:rsidRPr="00282A73">
        <w:rPr>
          <w:lang w:val="en-US"/>
        </w:rPr>
        <w:t xml:space="preserve">score); </w:t>
      </w:r>
      <w:proofErr w:type="spellStart"/>
      <w:r w:rsidRPr="0094605F">
        <w:rPr>
          <w:rFonts w:eastAsia="Times New Roman"/>
          <w:shd w:val="clear" w:color="auto" w:fill="FFFFFF"/>
          <w:lang w:val="en-GB" w:eastAsia="en-GB"/>
        </w:rPr>
        <w:t>count_name</w:t>
      </w:r>
      <w:proofErr w:type="spellEnd"/>
      <w:r w:rsidRPr="0094605F">
        <w:rPr>
          <w:rFonts w:eastAsia="Times New Roman"/>
          <w:shd w:val="clear" w:color="auto" w:fill="FFFFFF"/>
          <w:lang w:val="en-GB" w:eastAsia="en-GB"/>
        </w:rPr>
        <w:t xml:space="preserve">: </w:t>
      </w:r>
      <w:proofErr w:type="spellStart"/>
      <w:r>
        <w:rPr>
          <w:rFonts w:eastAsia="Times New Roman"/>
          <w:shd w:val="clear" w:color="auto" w:fill="FFFFFF"/>
          <w:lang w:val="en-GB" w:eastAsia="en-GB"/>
        </w:rPr>
        <w:t>reg_num</w:t>
      </w:r>
      <w:proofErr w:type="spellEnd"/>
      <w:r>
        <w:rPr>
          <w:rFonts w:eastAsia="Times New Roman"/>
          <w:shd w:val="clear" w:color="auto" w:fill="FFFFFF"/>
          <w:lang w:val="en-GB" w:eastAsia="en-GB"/>
        </w:rPr>
        <w:t xml:space="preserve">; </w:t>
      </w:r>
      <w:proofErr w:type="spellStart"/>
      <w:r w:rsidRPr="00282A73">
        <w:rPr>
          <w:lang w:val="en-US"/>
        </w:rPr>
        <w:t>joinby</w:t>
      </w:r>
      <w:proofErr w:type="spellEnd"/>
      <w:r w:rsidRPr="00282A73">
        <w:rPr>
          <w:lang w:val="en-US"/>
        </w:rPr>
        <w:t xml:space="preserve">: </w:t>
      </w:r>
      <w:proofErr w:type="spellStart"/>
      <w:r w:rsidRPr="00282A73">
        <w:rPr>
          <w:lang w:val="en-US"/>
        </w:rPr>
        <w:t>cell_tissue</w:t>
      </w:r>
      <w:proofErr w:type="spellEnd"/>
      <w:r w:rsidRPr="00282A73">
        <w:rPr>
          <w:lang w:val="en-US"/>
        </w:rPr>
        <w:t>) REF EXP;</w:t>
      </w:r>
    </w:p>
    <w:p w14:paraId="5E972A8F" w14:textId="77777777" w:rsidR="00E61978" w:rsidRPr="00282A73" w:rsidRDefault="00E61978" w:rsidP="00E61978">
      <w:pPr>
        <w:jc w:val="both"/>
        <w:rPr>
          <w:lang w:val="en-US"/>
        </w:rPr>
      </w:pPr>
    </w:p>
    <w:p w14:paraId="684885AA" w14:textId="77777777" w:rsidR="00E61978" w:rsidRPr="00282A73" w:rsidRDefault="00E61978" w:rsidP="00E61978">
      <w:pPr>
        <w:jc w:val="both"/>
        <w:rPr>
          <w:lang w:val="en-US"/>
        </w:rPr>
      </w:pPr>
      <w:r w:rsidRPr="00282A73">
        <w:rPr>
          <w:lang w:val="en-US"/>
        </w:rPr>
        <w:t xml:space="preserve">This GMQL statement counts the number of regions in each sample from EXP that overlap with a REF region, saving results in output as a region attribute </w:t>
      </w:r>
      <w:proofErr w:type="spellStart"/>
      <w:r w:rsidRPr="005C30B9">
        <w:rPr>
          <w:rFonts w:eastAsia="Times New Roman"/>
          <w:i/>
          <w:shd w:val="clear" w:color="auto" w:fill="FFFFFF"/>
          <w:lang w:val="en-GB" w:eastAsia="en-GB"/>
        </w:rPr>
        <w:t>reg_num</w:t>
      </w:r>
      <w:proofErr w:type="spellEnd"/>
      <w:r>
        <w:rPr>
          <w:lang w:val="en-US"/>
        </w:rPr>
        <w:t xml:space="preserve">, </w:t>
      </w:r>
      <w:r w:rsidRPr="00282A73">
        <w:rPr>
          <w:lang w:val="en-US"/>
        </w:rPr>
        <w:t xml:space="preserve">and for each REF region it computes </w:t>
      </w:r>
      <w:r>
        <w:rPr>
          <w:lang w:val="en-US"/>
        </w:rPr>
        <w:t xml:space="preserve">also </w:t>
      </w:r>
      <w:r w:rsidRPr="00282A73">
        <w:rPr>
          <w:lang w:val="en-US"/>
        </w:rPr>
        <w:t xml:space="preserve">the minimum </w:t>
      </w:r>
      <w:r w:rsidRPr="00282A73">
        <w:rPr>
          <w:i/>
          <w:lang w:val="en-US"/>
        </w:rPr>
        <w:t xml:space="preserve">score </w:t>
      </w:r>
      <w:r w:rsidRPr="00282A73">
        <w:rPr>
          <w:lang w:val="en-US"/>
        </w:rPr>
        <w:t xml:space="preserve">of all the regions in each EXP sample that overlap with it. The MAP </w:t>
      </w:r>
      <w:proofErr w:type="spellStart"/>
      <w:r w:rsidRPr="00282A73">
        <w:rPr>
          <w:i/>
          <w:lang w:val="en-US"/>
        </w:rPr>
        <w:t>joinby</w:t>
      </w:r>
      <w:proofErr w:type="spellEnd"/>
      <w:r w:rsidRPr="00282A73">
        <w:rPr>
          <w:lang w:val="en-US"/>
        </w:rPr>
        <w:t xml:space="preserve"> option ensures that only the EXP samples referring to the same </w:t>
      </w:r>
      <w:proofErr w:type="spellStart"/>
      <w:r w:rsidRPr="00282A73">
        <w:rPr>
          <w:lang w:val="en-US"/>
        </w:rPr>
        <w:t>cell_tissue</w:t>
      </w:r>
      <w:proofErr w:type="spellEnd"/>
      <w:r w:rsidRPr="00282A73">
        <w:rPr>
          <w:lang w:val="en-US"/>
        </w:rPr>
        <w:t xml:space="preserve"> of a REF sample are mapped on such REF sample; EXP samples with no </w:t>
      </w:r>
      <w:proofErr w:type="spellStart"/>
      <w:r w:rsidRPr="00282A73">
        <w:rPr>
          <w:i/>
          <w:lang w:val="en-US"/>
        </w:rPr>
        <w:t>cell_tissue</w:t>
      </w:r>
      <w:proofErr w:type="spellEnd"/>
      <w:r w:rsidRPr="00282A73">
        <w:rPr>
          <w:lang w:val="en-US"/>
        </w:rPr>
        <w:t xml:space="preserve"> metadata attribute, or with such metadata but with a different value from the one(s) of REF sample(s), are disregarded.</w:t>
      </w:r>
    </w:p>
    <w:p w14:paraId="413CC32B" w14:textId="77777777" w:rsidR="00E61978" w:rsidRDefault="00E61978" w:rsidP="00E61978">
      <w:pPr>
        <w:jc w:val="both"/>
        <w:rPr>
          <w:lang w:val="en-US"/>
        </w:rPr>
      </w:pPr>
    </w:p>
    <w:p w14:paraId="53181E7D" w14:textId="77777777" w:rsidR="00E61978" w:rsidRPr="00D23F9B" w:rsidRDefault="00E61978" w:rsidP="00E61978">
      <w:pPr>
        <w:jc w:val="both"/>
        <w:rPr>
          <w:lang w:val="en-GB"/>
        </w:rPr>
      </w:pPr>
    </w:p>
    <w:p w14:paraId="5F568164" w14:textId="77777777" w:rsidR="00E61978" w:rsidRDefault="00E61978" w:rsidP="00E61978">
      <w:pPr>
        <w:pStyle w:val="Titolo2"/>
        <w:numPr>
          <w:ilvl w:val="0"/>
          <w:numId w:val="13"/>
        </w:numPr>
        <w:contextualSpacing/>
        <w:jc w:val="both"/>
      </w:pPr>
      <w:bookmarkStart w:id="19" w:name="_Toc19192309"/>
      <w:r>
        <w:t>JOIN</w:t>
      </w:r>
      <w:bookmarkEnd w:id="19"/>
      <w:r>
        <w:tab/>
      </w:r>
      <w:r>
        <w:tab/>
      </w:r>
      <w:r>
        <w:tab/>
      </w:r>
      <w:r>
        <w:tab/>
      </w:r>
    </w:p>
    <w:p w14:paraId="14AECD52" w14:textId="77777777" w:rsidR="00E61978" w:rsidRPr="00282A73" w:rsidRDefault="00E61978" w:rsidP="00E61978">
      <w:pPr>
        <w:jc w:val="both"/>
        <w:rPr>
          <w:lang w:val="en-US"/>
        </w:rPr>
      </w:pPr>
      <w:r w:rsidRPr="00282A73">
        <w:rPr>
          <w:lang w:val="en-US"/>
        </w:rPr>
        <w:t xml:space="preserve">The JOIN operator takes in input two datasets, respectively known as </w:t>
      </w:r>
      <w:r w:rsidRPr="00282A73">
        <w:rPr>
          <w:i/>
          <w:lang w:val="en-US"/>
        </w:rPr>
        <w:t>anchor</w:t>
      </w:r>
      <w:r w:rsidRPr="00282A73">
        <w:rPr>
          <w:lang w:val="en-US"/>
        </w:rPr>
        <w:t xml:space="preserve"> (the first/left one) and </w:t>
      </w:r>
      <w:r w:rsidRPr="00282A73">
        <w:rPr>
          <w:i/>
          <w:lang w:val="en-US"/>
        </w:rPr>
        <w:t>experiment</w:t>
      </w:r>
      <w:r w:rsidRPr="00282A73">
        <w:rPr>
          <w:lang w:val="en-US"/>
        </w:rPr>
        <w:t xml:space="preserve"> (the second/right one) and returns a dataset of samples consisting of regions extracted from the operands according to the specified condition</w:t>
      </w:r>
      <w:r>
        <w:rPr>
          <w:lang w:val="en-US"/>
        </w:rPr>
        <w:t>s</w:t>
      </w:r>
      <w:r w:rsidRPr="00282A73">
        <w:rPr>
          <w:lang w:val="en-US"/>
        </w:rPr>
        <w:t xml:space="preserve"> (known as </w:t>
      </w:r>
      <w:proofErr w:type="spellStart"/>
      <w:r>
        <w:rPr>
          <w:i/>
          <w:lang w:val="en-US"/>
        </w:rPr>
        <w:t>equi</w:t>
      </w:r>
      <w:proofErr w:type="spellEnd"/>
      <w:r>
        <w:rPr>
          <w:i/>
          <w:lang w:val="en-US"/>
        </w:rPr>
        <w:t xml:space="preserve"> </w:t>
      </w:r>
      <w:r w:rsidRPr="00F20512">
        <w:rPr>
          <w:i/>
          <w:lang w:val="en-US"/>
        </w:rPr>
        <w:t>predicate</w:t>
      </w:r>
      <w:r>
        <w:rPr>
          <w:lang w:val="en-US"/>
        </w:rPr>
        <w:t xml:space="preserve"> and </w:t>
      </w:r>
      <w:proofErr w:type="spellStart"/>
      <w:r w:rsidRPr="00F20512">
        <w:rPr>
          <w:i/>
          <w:lang w:val="en-US"/>
        </w:rPr>
        <w:t>genometric</w:t>
      </w:r>
      <w:proofErr w:type="spellEnd"/>
      <w:r w:rsidRPr="00282A73">
        <w:rPr>
          <w:i/>
          <w:lang w:val="en-US"/>
        </w:rPr>
        <w:t xml:space="preserve"> predicate</w:t>
      </w:r>
      <w:r w:rsidRPr="00282A73">
        <w:rPr>
          <w:lang w:val="en-US"/>
        </w:rPr>
        <w:t>). The number of generated output samples is the Cartesian product of the number of samples in the anchor and in the experi</w:t>
      </w:r>
      <w:r>
        <w:rPr>
          <w:lang w:val="en-US"/>
        </w:rPr>
        <w:t xml:space="preserve">ment dataset (if no </w:t>
      </w:r>
      <w:proofErr w:type="spellStart"/>
      <w:r w:rsidRPr="0009371F">
        <w:rPr>
          <w:i/>
          <w:lang w:val="en-US"/>
        </w:rPr>
        <w:t>joinby</w:t>
      </w:r>
      <w:proofErr w:type="spellEnd"/>
      <w:r>
        <w:rPr>
          <w:lang w:val="en-US"/>
        </w:rPr>
        <w:t xml:space="preserve"> clause is</w:t>
      </w:r>
      <w:r w:rsidRPr="00282A73">
        <w:rPr>
          <w:lang w:val="en-US"/>
        </w:rPr>
        <w:t xml:space="preserve"> specified). The </w:t>
      </w:r>
      <w:r>
        <w:rPr>
          <w:lang w:val="en-US"/>
        </w:rPr>
        <w:t xml:space="preserve">region </w:t>
      </w:r>
      <w:r w:rsidRPr="00282A73">
        <w:rPr>
          <w:lang w:val="en-US"/>
        </w:rPr>
        <w:t>attributes (and their values) in the output dataset are the union of the region attributes (with their values) in the input datasets</w:t>
      </w:r>
      <w:r>
        <w:rPr>
          <w:lang w:val="en-US"/>
        </w:rPr>
        <w:t xml:space="preserve">, unless the RIGHT_DISTINCT, LEFT_DISTINCT, or BOTH </w:t>
      </w:r>
      <w:proofErr w:type="gramStart"/>
      <w:r>
        <w:rPr>
          <w:lang w:val="en-US"/>
        </w:rPr>
        <w:t>option</w:t>
      </w:r>
      <w:proofErr w:type="gramEnd"/>
      <w:r>
        <w:rPr>
          <w:lang w:val="en-US"/>
        </w:rPr>
        <w:t xml:space="preserve"> is specified (see later). H</w:t>
      </w:r>
      <w:r w:rsidRPr="00282A73">
        <w:rPr>
          <w:lang w:val="en-US"/>
        </w:rPr>
        <w:t xml:space="preserve">omonymous attributes are disambiguated by prefixing their name with their dataset name. The output metadata are the union of the input metadata with their attribute names prefixed with their input dataset </w:t>
      </w:r>
      <w:r w:rsidRPr="006E1CDA">
        <w:rPr>
          <w:lang w:val="en-US"/>
        </w:rPr>
        <w:t xml:space="preserve">name, unless the RIGHT_DISTINCT or LEFT_DISTINCT option is specified (see later); in this latter case the output metadata are equal to the metadata of the input </w:t>
      </w:r>
      <w:r w:rsidRPr="006E1CDA">
        <w:rPr>
          <w:i/>
          <w:lang w:val="en-US"/>
        </w:rPr>
        <w:t>experiment</w:t>
      </w:r>
      <w:r w:rsidRPr="006E1CDA">
        <w:rPr>
          <w:lang w:val="en-US"/>
        </w:rPr>
        <w:t xml:space="preserve"> (second/right) or </w:t>
      </w:r>
      <w:r w:rsidRPr="006E1CDA">
        <w:rPr>
          <w:i/>
          <w:lang w:val="en-US"/>
        </w:rPr>
        <w:t>anchor</w:t>
      </w:r>
      <w:r w:rsidRPr="006E1CDA">
        <w:rPr>
          <w:lang w:val="en-US"/>
        </w:rPr>
        <w:t xml:space="preserve"> (first/left) dataset sample, respectively (without prefixing their attribute names).</w:t>
      </w:r>
    </w:p>
    <w:p w14:paraId="11077D29" w14:textId="77777777" w:rsidR="00E61978" w:rsidRPr="00282A73" w:rsidRDefault="00E61978" w:rsidP="00F826C2">
      <w:pPr>
        <w:keepNext/>
        <w:jc w:val="both"/>
        <w:rPr>
          <w:lang w:val="en-US"/>
        </w:rPr>
      </w:pPr>
      <w:r w:rsidRPr="00282A73">
        <w:rPr>
          <w:lang w:val="en-US"/>
        </w:rPr>
        <w:lastRenderedPageBreak/>
        <w:t>The general syntax for JOIN is the following:</w:t>
      </w:r>
    </w:p>
    <w:p w14:paraId="6759547A" w14:textId="77777777" w:rsidR="00E61978" w:rsidRDefault="00E61978" w:rsidP="00E61978">
      <w:pPr>
        <w:jc w:val="both"/>
        <w:rPr>
          <w:lang w:val="en-US"/>
        </w:rPr>
      </w:pPr>
      <w:proofErr w:type="spellStart"/>
      <w:r w:rsidRPr="00282A73">
        <w:rPr>
          <w:i/>
          <w:lang w:val="en-US"/>
        </w:rPr>
        <w:t>DS</w:t>
      </w:r>
      <w:r w:rsidRPr="00282A73">
        <w:rPr>
          <w:i/>
          <w:vertAlign w:val="subscript"/>
          <w:lang w:val="en-US"/>
        </w:rPr>
        <w:t>out</w:t>
      </w:r>
      <w:proofErr w:type="spellEnd"/>
      <w:r w:rsidRPr="00282A73">
        <w:rPr>
          <w:lang w:val="en-US"/>
        </w:rPr>
        <w:t xml:space="preserve"> = </w:t>
      </w:r>
      <w:proofErr w:type="gramStart"/>
      <w:r w:rsidRPr="00282A73">
        <w:rPr>
          <w:lang w:val="en-US"/>
        </w:rPr>
        <w:t>JOIN(</w:t>
      </w:r>
      <w:proofErr w:type="spellStart"/>
      <w:proofErr w:type="gramEnd"/>
      <w:r w:rsidRPr="00EA0540">
        <w:rPr>
          <w:lang w:val="en-US"/>
        </w:rPr>
        <w:t>genometric_predicate</w:t>
      </w:r>
      <w:proofErr w:type="spellEnd"/>
      <w:r>
        <w:rPr>
          <w:lang w:val="en-US"/>
        </w:rPr>
        <w:t>;</w:t>
      </w:r>
    </w:p>
    <w:p w14:paraId="690AAA34" w14:textId="77777777" w:rsidR="00E61978" w:rsidRDefault="00E61978" w:rsidP="00E61978">
      <w:pPr>
        <w:ind w:left="720" w:firstLine="720"/>
        <w:jc w:val="both"/>
        <w:rPr>
          <w:lang w:val="en-US"/>
        </w:rPr>
      </w:pPr>
      <w:proofErr w:type="spellStart"/>
      <w:r>
        <w:rPr>
          <w:lang w:val="en-US"/>
        </w:rPr>
        <w:t>on_attributes</w:t>
      </w:r>
      <w:proofErr w:type="spellEnd"/>
      <w:r>
        <w:rPr>
          <w:lang w:val="en-US"/>
        </w:rPr>
        <w:t xml:space="preserve">: </w:t>
      </w:r>
      <w:r>
        <w:rPr>
          <w:i/>
          <w:lang w:val="en-US"/>
        </w:rPr>
        <w:t>R</w:t>
      </w:r>
      <w:r w:rsidRPr="00282A73">
        <w:rPr>
          <w:i/>
          <w:lang w:val="en-US"/>
        </w:rPr>
        <w:t>A</w:t>
      </w:r>
      <w:r w:rsidRPr="00282A73">
        <w:rPr>
          <w:i/>
          <w:vertAlign w:val="subscript"/>
          <w:lang w:val="en-US"/>
        </w:rPr>
        <w:t>1</w:t>
      </w:r>
      <w:r w:rsidRPr="00282A73">
        <w:rPr>
          <w:lang w:val="en-US"/>
        </w:rPr>
        <w:t xml:space="preserve">, ..., </w:t>
      </w:r>
      <w:proofErr w:type="spellStart"/>
      <w:r>
        <w:rPr>
          <w:i/>
          <w:lang w:val="en-US"/>
        </w:rPr>
        <w:t>R</w:t>
      </w:r>
      <w:r w:rsidRPr="00282A73">
        <w:rPr>
          <w:i/>
          <w:lang w:val="en-US"/>
        </w:rPr>
        <w:t>A</w:t>
      </w:r>
      <w:r>
        <w:rPr>
          <w:i/>
          <w:vertAlign w:val="subscript"/>
          <w:lang w:val="en-US"/>
        </w:rPr>
        <w:t>m</w:t>
      </w:r>
      <w:proofErr w:type="spellEnd"/>
      <w:r>
        <w:rPr>
          <w:lang w:val="en-US"/>
        </w:rPr>
        <w:t>;</w:t>
      </w:r>
    </w:p>
    <w:p w14:paraId="59307D95" w14:textId="77777777" w:rsidR="00E61978" w:rsidRDefault="00E61978" w:rsidP="00E61978">
      <w:pPr>
        <w:ind w:left="720" w:firstLine="720"/>
        <w:jc w:val="both"/>
        <w:rPr>
          <w:lang w:val="en-US"/>
        </w:rPr>
      </w:pPr>
      <w:r w:rsidRPr="00282A73">
        <w:rPr>
          <w:lang w:val="en-US"/>
        </w:rPr>
        <w:t xml:space="preserve">output: </w:t>
      </w:r>
      <w:proofErr w:type="spellStart"/>
      <w:r w:rsidRPr="00282A73">
        <w:rPr>
          <w:lang w:val="en-US"/>
        </w:rPr>
        <w:t>coord</w:t>
      </w:r>
      <w:proofErr w:type="spellEnd"/>
      <w:r w:rsidRPr="00282A73">
        <w:rPr>
          <w:lang w:val="en-US"/>
        </w:rPr>
        <w:t>-param;</w:t>
      </w:r>
    </w:p>
    <w:p w14:paraId="344E9E29" w14:textId="77777777" w:rsidR="00E61978" w:rsidRPr="00282A73" w:rsidRDefault="00E61978" w:rsidP="00E61978">
      <w:pPr>
        <w:ind w:left="720" w:firstLine="720"/>
        <w:jc w:val="both"/>
        <w:rPr>
          <w:lang w:val="en-US"/>
        </w:rPr>
      </w:pPr>
      <w:proofErr w:type="spellStart"/>
      <w:r w:rsidRPr="00282A73">
        <w:rPr>
          <w:lang w:val="en-US"/>
        </w:rPr>
        <w:t>joinby</w:t>
      </w:r>
      <w:proofErr w:type="spellEnd"/>
      <w:r w:rsidRPr="00282A73">
        <w:rPr>
          <w:lang w:val="en-US"/>
        </w:rPr>
        <w:t xml:space="preserve">: </w:t>
      </w:r>
      <w:r w:rsidRPr="00282A73">
        <w:rPr>
          <w:i/>
          <w:lang w:val="en-US"/>
        </w:rPr>
        <w:t>MA</w:t>
      </w:r>
      <w:r w:rsidRPr="00282A73">
        <w:rPr>
          <w:i/>
          <w:vertAlign w:val="subscript"/>
          <w:lang w:val="en-US"/>
        </w:rPr>
        <w:t>1</w:t>
      </w:r>
      <w:r w:rsidRPr="00282A73">
        <w:rPr>
          <w:lang w:val="en-US"/>
        </w:rPr>
        <w:t xml:space="preserve">, ..., </w:t>
      </w:r>
      <w:proofErr w:type="spellStart"/>
      <w:r w:rsidRPr="00282A73">
        <w:rPr>
          <w:i/>
          <w:lang w:val="en-US"/>
        </w:rPr>
        <w:t>MA</w:t>
      </w:r>
      <w:r w:rsidRPr="00282A73">
        <w:rPr>
          <w:i/>
          <w:vertAlign w:val="subscript"/>
          <w:lang w:val="en-US"/>
        </w:rPr>
        <w:t>n</w:t>
      </w:r>
      <w:proofErr w:type="spellEnd"/>
      <w:r w:rsidRPr="00282A73">
        <w:rPr>
          <w:lang w:val="en-US"/>
        </w:rPr>
        <w:t xml:space="preserve">) </w:t>
      </w:r>
      <w:proofErr w:type="spellStart"/>
      <w:r w:rsidRPr="00282A73">
        <w:rPr>
          <w:i/>
          <w:lang w:val="en-US"/>
        </w:rPr>
        <w:t>DS</w:t>
      </w:r>
      <w:r w:rsidRPr="00282A73">
        <w:rPr>
          <w:i/>
          <w:vertAlign w:val="subscript"/>
          <w:lang w:val="en-US"/>
        </w:rPr>
        <w:t>anc</w:t>
      </w:r>
      <w:proofErr w:type="spellEnd"/>
      <w:r w:rsidRPr="00282A73">
        <w:rPr>
          <w:lang w:val="en-US"/>
        </w:rPr>
        <w:t xml:space="preserve"> </w:t>
      </w:r>
      <w:proofErr w:type="spellStart"/>
      <w:r w:rsidRPr="00282A73">
        <w:rPr>
          <w:i/>
          <w:lang w:val="en-US"/>
        </w:rPr>
        <w:t>DS</w:t>
      </w:r>
      <w:r w:rsidRPr="00282A73">
        <w:rPr>
          <w:i/>
          <w:vertAlign w:val="subscript"/>
          <w:lang w:val="en-US"/>
        </w:rPr>
        <w:t>exp</w:t>
      </w:r>
      <w:proofErr w:type="spellEnd"/>
      <w:r w:rsidRPr="00282A73">
        <w:rPr>
          <w:lang w:val="en-US"/>
        </w:rPr>
        <w:t>;</w:t>
      </w:r>
    </w:p>
    <w:p w14:paraId="47166D5A" w14:textId="77777777" w:rsidR="00E61978" w:rsidRDefault="00E61978" w:rsidP="00E61978">
      <w:pPr>
        <w:jc w:val="both"/>
      </w:pPr>
      <w:proofErr w:type="spellStart"/>
      <w:r>
        <w:t>where</w:t>
      </w:r>
      <w:proofErr w:type="spellEnd"/>
      <w:r>
        <w:t>:</w:t>
      </w:r>
    </w:p>
    <w:p w14:paraId="426DE319" w14:textId="77777777" w:rsidR="00E61978" w:rsidRPr="00282A73" w:rsidRDefault="00E61978" w:rsidP="00E61978">
      <w:pPr>
        <w:numPr>
          <w:ilvl w:val="0"/>
          <w:numId w:val="2"/>
        </w:numPr>
        <w:contextualSpacing/>
        <w:jc w:val="both"/>
        <w:rPr>
          <w:lang w:val="en-US"/>
        </w:rPr>
      </w:pPr>
      <w:proofErr w:type="spellStart"/>
      <w:r w:rsidRPr="00282A73">
        <w:rPr>
          <w:i/>
          <w:lang w:val="en-US"/>
        </w:rPr>
        <w:t>DS</w:t>
      </w:r>
      <w:r w:rsidRPr="00282A73">
        <w:rPr>
          <w:i/>
          <w:vertAlign w:val="subscript"/>
          <w:lang w:val="en-US"/>
        </w:rPr>
        <w:t>anc</w:t>
      </w:r>
      <w:proofErr w:type="spellEnd"/>
      <w:r w:rsidRPr="00282A73">
        <w:rPr>
          <w:lang w:val="en-US"/>
        </w:rPr>
        <w:t xml:space="preserve"> and </w:t>
      </w:r>
      <w:proofErr w:type="spellStart"/>
      <w:r w:rsidRPr="00282A73">
        <w:rPr>
          <w:i/>
          <w:lang w:val="en-US"/>
        </w:rPr>
        <w:t>DS</w:t>
      </w:r>
      <w:r w:rsidRPr="00282A73">
        <w:rPr>
          <w:i/>
          <w:vertAlign w:val="subscript"/>
          <w:lang w:val="en-US"/>
        </w:rPr>
        <w:t>exp</w:t>
      </w:r>
      <w:proofErr w:type="spellEnd"/>
      <w:r w:rsidRPr="00345E1A">
        <w:rPr>
          <w:lang w:val="en-US"/>
        </w:rPr>
        <w:t xml:space="preserve"> </w:t>
      </w:r>
      <w:r w:rsidRPr="00282A73">
        <w:rPr>
          <w:lang w:val="en-US"/>
        </w:rPr>
        <w:t xml:space="preserve">are respectively the </w:t>
      </w:r>
      <w:r w:rsidRPr="00282A73">
        <w:rPr>
          <w:i/>
          <w:lang w:val="en-US"/>
        </w:rPr>
        <w:t>anchor</w:t>
      </w:r>
      <w:r w:rsidRPr="00282A73">
        <w:rPr>
          <w:lang w:val="en-US"/>
        </w:rPr>
        <w:t xml:space="preserve"> and </w:t>
      </w:r>
      <w:r w:rsidRPr="00282A73">
        <w:rPr>
          <w:i/>
          <w:lang w:val="en-US"/>
        </w:rPr>
        <w:t xml:space="preserve">experiment </w:t>
      </w:r>
      <w:r w:rsidRPr="00282A73">
        <w:rPr>
          <w:lang w:val="en-US"/>
        </w:rPr>
        <w:t>datasets;</w:t>
      </w:r>
    </w:p>
    <w:p w14:paraId="0CAE01EA" w14:textId="77777777" w:rsidR="00E61978" w:rsidRDefault="00E61978" w:rsidP="00E61978">
      <w:pPr>
        <w:numPr>
          <w:ilvl w:val="0"/>
          <w:numId w:val="2"/>
        </w:numPr>
        <w:contextualSpacing/>
        <w:jc w:val="both"/>
        <w:rPr>
          <w:lang w:val="en-US"/>
        </w:rPr>
      </w:pPr>
      <w:proofErr w:type="spellStart"/>
      <w:r w:rsidRPr="00282A73">
        <w:rPr>
          <w:i/>
          <w:lang w:val="en-US"/>
        </w:rPr>
        <w:t>DS</w:t>
      </w:r>
      <w:r w:rsidRPr="00282A73">
        <w:rPr>
          <w:i/>
          <w:vertAlign w:val="subscript"/>
          <w:lang w:val="en-US"/>
        </w:rPr>
        <w:t>out</w:t>
      </w:r>
      <w:proofErr w:type="spellEnd"/>
      <w:r w:rsidRPr="00282A73">
        <w:rPr>
          <w:lang w:val="en-US"/>
        </w:rPr>
        <w:t xml:space="preserve"> is the output dataset;</w:t>
      </w:r>
    </w:p>
    <w:p w14:paraId="0A8C1A98" w14:textId="77777777" w:rsidR="00E61978" w:rsidRDefault="00E61978" w:rsidP="00E61978">
      <w:pPr>
        <w:numPr>
          <w:ilvl w:val="0"/>
          <w:numId w:val="2"/>
        </w:numPr>
        <w:contextualSpacing/>
        <w:jc w:val="both"/>
        <w:rPr>
          <w:lang w:val="en-US"/>
        </w:rPr>
      </w:pPr>
      <w:proofErr w:type="spellStart"/>
      <w:r w:rsidRPr="00AD3570">
        <w:rPr>
          <w:i/>
          <w:lang w:val="en-US"/>
        </w:rPr>
        <w:t>genometric_predicate</w:t>
      </w:r>
      <w:proofErr w:type="spellEnd"/>
      <w:r w:rsidRPr="00282A73">
        <w:rPr>
          <w:lang w:val="en-US"/>
        </w:rPr>
        <w:t xml:space="preserve"> is a</w:t>
      </w:r>
      <w:r>
        <w:rPr>
          <w:lang w:val="en-US"/>
        </w:rPr>
        <w:t>n optional</w:t>
      </w:r>
      <w:r w:rsidRPr="00282A73">
        <w:rPr>
          <w:lang w:val="en-US"/>
        </w:rPr>
        <w:t xml:space="preserve"> concatenation of </w:t>
      </w:r>
      <w:r w:rsidRPr="00282A73">
        <w:rPr>
          <w:i/>
          <w:lang w:val="en-US"/>
        </w:rPr>
        <w:t xml:space="preserve">distal </w:t>
      </w:r>
      <w:r w:rsidRPr="00282A73">
        <w:rPr>
          <w:lang w:val="en-US"/>
        </w:rPr>
        <w:t>conditions by means of</w:t>
      </w:r>
      <w:r>
        <w:rPr>
          <w:lang w:val="en-US"/>
        </w:rPr>
        <w:t xml:space="preserve"> logical ANDs (see later </w:t>
      </w:r>
      <w:r w:rsidRPr="00282A73">
        <w:rPr>
          <w:lang w:val="en-US"/>
        </w:rPr>
        <w:t>for details</w:t>
      </w:r>
      <w:r>
        <w:rPr>
          <w:lang w:val="en-US"/>
        </w:rPr>
        <w:t>);</w:t>
      </w:r>
    </w:p>
    <w:p w14:paraId="3BE4EF9E" w14:textId="77777777" w:rsidR="00E61978" w:rsidRPr="00282A73" w:rsidRDefault="00E61978" w:rsidP="00E61978">
      <w:pPr>
        <w:numPr>
          <w:ilvl w:val="0"/>
          <w:numId w:val="2"/>
        </w:numPr>
        <w:contextualSpacing/>
        <w:jc w:val="both"/>
        <w:rPr>
          <w:lang w:val="en-US"/>
        </w:rPr>
      </w:pPr>
      <w:r>
        <w:rPr>
          <w:i/>
          <w:lang w:val="en-US"/>
        </w:rPr>
        <w:t>R</w:t>
      </w:r>
      <w:r w:rsidRPr="00282A73">
        <w:rPr>
          <w:i/>
          <w:lang w:val="en-US"/>
        </w:rPr>
        <w:t>A</w:t>
      </w:r>
      <w:r w:rsidRPr="00282A73">
        <w:rPr>
          <w:i/>
          <w:vertAlign w:val="subscript"/>
          <w:lang w:val="en-US"/>
        </w:rPr>
        <w:t>1</w:t>
      </w:r>
      <w:r w:rsidRPr="00282A73">
        <w:rPr>
          <w:lang w:val="en-US"/>
        </w:rPr>
        <w:t xml:space="preserve">, ..., </w:t>
      </w:r>
      <w:proofErr w:type="spellStart"/>
      <w:r>
        <w:rPr>
          <w:i/>
          <w:lang w:val="en-US"/>
        </w:rPr>
        <w:t>R</w:t>
      </w:r>
      <w:r w:rsidRPr="00282A73">
        <w:rPr>
          <w:i/>
          <w:lang w:val="en-US"/>
        </w:rPr>
        <w:t>A</w:t>
      </w:r>
      <w:r>
        <w:rPr>
          <w:i/>
          <w:vertAlign w:val="subscript"/>
          <w:lang w:val="en-US"/>
        </w:rPr>
        <w:t>m</w:t>
      </w:r>
      <w:proofErr w:type="spellEnd"/>
      <w:r>
        <w:rPr>
          <w:lang w:val="en-US"/>
        </w:rPr>
        <w:t xml:space="preserve"> </w:t>
      </w:r>
      <w:proofErr w:type="gramStart"/>
      <w:r>
        <w:rPr>
          <w:lang w:val="en-US"/>
        </w:rPr>
        <w:t>are</w:t>
      </w:r>
      <w:proofErr w:type="gramEnd"/>
      <w:r>
        <w:rPr>
          <w:lang w:val="en-US"/>
        </w:rPr>
        <w:t xml:space="preserve"> the (optional) region attributes used in the </w:t>
      </w:r>
      <w:proofErr w:type="spellStart"/>
      <w:r w:rsidRPr="00345E1A">
        <w:rPr>
          <w:i/>
          <w:lang w:val="en-US"/>
        </w:rPr>
        <w:t>equi</w:t>
      </w:r>
      <w:proofErr w:type="spellEnd"/>
      <w:r>
        <w:rPr>
          <w:i/>
          <w:lang w:val="en-US"/>
        </w:rPr>
        <w:t xml:space="preserve"> </w:t>
      </w:r>
      <w:r w:rsidRPr="00345E1A">
        <w:rPr>
          <w:i/>
          <w:lang w:val="en-US"/>
        </w:rPr>
        <w:t>predicate</w:t>
      </w:r>
      <w:r>
        <w:rPr>
          <w:lang w:val="en-US"/>
        </w:rPr>
        <w:t xml:space="preserve"> clause, i.e., region attributes which must exist in both input datasets and whose values in the experiment dataset region must be equal to their values in the anchor dataset region for the experiment region to be considered;</w:t>
      </w:r>
    </w:p>
    <w:p w14:paraId="58C9554A" w14:textId="77777777" w:rsidR="00E61978" w:rsidRPr="00282A73" w:rsidRDefault="00E61978" w:rsidP="00E61978">
      <w:pPr>
        <w:numPr>
          <w:ilvl w:val="0"/>
          <w:numId w:val="2"/>
        </w:numPr>
        <w:contextualSpacing/>
        <w:jc w:val="both"/>
        <w:rPr>
          <w:lang w:val="en-US"/>
        </w:rPr>
      </w:pPr>
      <w:proofErr w:type="spellStart"/>
      <w:r w:rsidRPr="00AD3570">
        <w:rPr>
          <w:i/>
          <w:lang w:val="en-US"/>
        </w:rPr>
        <w:t>coord</w:t>
      </w:r>
      <w:proofErr w:type="spellEnd"/>
      <w:r w:rsidRPr="00AD3570">
        <w:rPr>
          <w:i/>
          <w:lang w:val="en-US"/>
        </w:rPr>
        <w:t>-param</w:t>
      </w:r>
      <w:r w:rsidRPr="00282A73">
        <w:rPr>
          <w:lang w:val="en-US"/>
        </w:rPr>
        <w:t xml:space="preserve"> is one of four different values that declare which region is given in output for each input pair of anchor and experiment regions satisfying </w:t>
      </w:r>
      <w:r>
        <w:rPr>
          <w:lang w:val="en-US"/>
        </w:rPr>
        <w:t xml:space="preserve">the </w:t>
      </w:r>
      <w:proofErr w:type="spellStart"/>
      <w:r>
        <w:rPr>
          <w:lang w:val="en-US"/>
        </w:rPr>
        <w:t>equi</w:t>
      </w:r>
      <w:proofErr w:type="spellEnd"/>
      <w:r>
        <w:rPr>
          <w:lang w:val="en-US"/>
        </w:rPr>
        <w:t xml:space="preserve"> predicate and </w:t>
      </w:r>
      <w:r w:rsidRPr="00282A73">
        <w:rPr>
          <w:lang w:val="en-US"/>
        </w:rPr>
        <w:t xml:space="preserve">the </w:t>
      </w:r>
      <w:proofErr w:type="spellStart"/>
      <w:r w:rsidRPr="00282A73">
        <w:rPr>
          <w:lang w:val="en-US"/>
        </w:rPr>
        <w:t>genometric</w:t>
      </w:r>
      <w:proofErr w:type="spellEnd"/>
      <w:r w:rsidRPr="00282A73">
        <w:rPr>
          <w:lang w:val="en-US"/>
        </w:rPr>
        <w:t xml:space="preserve"> predicate:</w:t>
      </w:r>
    </w:p>
    <w:p w14:paraId="3ED9F05E" w14:textId="77777777" w:rsidR="00E61978" w:rsidRPr="00D9791D" w:rsidRDefault="00E61978" w:rsidP="00E61978">
      <w:pPr>
        <w:numPr>
          <w:ilvl w:val="1"/>
          <w:numId w:val="2"/>
        </w:numPr>
        <w:contextualSpacing/>
        <w:jc w:val="both"/>
        <w:rPr>
          <w:lang w:val="en-US"/>
        </w:rPr>
      </w:pPr>
      <w:r w:rsidRPr="00282A73">
        <w:rPr>
          <w:lang w:val="en-US"/>
        </w:rPr>
        <w:t xml:space="preserve">LEFT outputs the anchor regions from </w:t>
      </w:r>
      <w:proofErr w:type="spellStart"/>
      <w:r w:rsidRPr="00282A73">
        <w:rPr>
          <w:i/>
          <w:lang w:val="en-US"/>
        </w:rPr>
        <w:t>DS</w:t>
      </w:r>
      <w:r w:rsidRPr="00282A73">
        <w:rPr>
          <w:i/>
          <w:vertAlign w:val="subscript"/>
          <w:lang w:val="en-US"/>
        </w:rPr>
        <w:t>anc</w:t>
      </w:r>
      <w:proofErr w:type="spellEnd"/>
      <w:r w:rsidRPr="00282A73">
        <w:rPr>
          <w:lang w:val="en-US"/>
        </w:rPr>
        <w:t xml:space="preserve"> that satisfy the </w:t>
      </w:r>
      <w:proofErr w:type="spellStart"/>
      <w:r>
        <w:rPr>
          <w:lang w:val="en-US"/>
        </w:rPr>
        <w:t>equi</w:t>
      </w:r>
      <w:proofErr w:type="spellEnd"/>
      <w:r>
        <w:rPr>
          <w:lang w:val="en-US"/>
        </w:rPr>
        <w:t xml:space="preserve"> predicate and the </w:t>
      </w:r>
      <w:proofErr w:type="spellStart"/>
      <w:r>
        <w:rPr>
          <w:lang w:val="en-US"/>
        </w:rPr>
        <w:t>genometric</w:t>
      </w:r>
      <w:proofErr w:type="spellEnd"/>
      <w:r>
        <w:rPr>
          <w:lang w:val="en-US"/>
        </w:rPr>
        <w:t xml:space="preserve"> predicate. LEFT can be </w:t>
      </w:r>
      <w:proofErr w:type="spellStart"/>
      <w:r>
        <w:rPr>
          <w:lang w:val="en-US"/>
        </w:rPr>
        <w:t>postfixed</w:t>
      </w:r>
      <w:proofErr w:type="spellEnd"/>
      <w:r>
        <w:rPr>
          <w:lang w:val="en-US"/>
        </w:rPr>
        <w:t xml:space="preserve"> by the keyword _DISTINCT which calls for the duplicate elimination of </w:t>
      </w:r>
      <w:proofErr w:type="spellStart"/>
      <w:r w:rsidRPr="00282A73">
        <w:rPr>
          <w:i/>
          <w:lang w:val="en-US"/>
        </w:rPr>
        <w:t>DS</w:t>
      </w:r>
      <w:r w:rsidRPr="00282A73">
        <w:rPr>
          <w:i/>
          <w:vertAlign w:val="subscript"/>
          <w:lang w:val="en-US"/>
        </w:rPr>
        <w:t>anc</w:t>
      </w:r>
      <w:proofErr w:type="spellEnd"/>
      <w:r>
        <w:rPr>
          <w:lang w:val="en-US"/>
        </w:rPr>
        <w:t xml:space="preserve"> output</w:t>
      </w:r>
      <w:r>
        <w:rPr>
          <w:i/>
          <w:vertAlign w:val="subscript"/>
          <w:lang w:val="en-US"/>
        </w:rPr>
        <w:t xml:space="preserve"> </w:t>
      </w:r>
      <w:r>
        <w:rPr>
          <w:lang w:val="en-US"/>
        </w:rPr>
        <w:t>regions with the same</w:t>
      </w:r>
      <w:r w:rsidRPr="00D9791D">
        <w:rPr>
          <w:lang w:val="en-US"/>
        </w:rPr>
        <w:t xml:space="preserve"> </w:t>
      </w:r>
      <w:r>
        <w:rPr>
          <w:lang w:val="en-US"/>
        </w:rPr>
        <w:t xml:space="preserve">values, regardless the </w:t>
      </w:r>
      <w:proofErr w:type="spellStart"/>
      <w:r w:rsidRPr="00D9791D">
        <w:rPr>
          <w:i/>
          <w:lang w:val="en-US"/>
        </w:rPr>
        <w:t>DS</w:t>
      </w:r>
      <w:r>
        <w:rPr>
          <w:i/>
          <w:vertAlign w:val="subscript"/>
          <w:lang w:val="en-US"/>
        </w:rPr>
        <w:t>exp</w:t>
      </w:r>
      <w:proofErr w:type="spellEnd"/>
      <w:r>
        <w:rPr>
          <w:lang w:val="en-US"/>
        </w:rPr>
        <w:t xml:space="preserve"> paired region and its values. In this case, the output regions attributes and their values are all those of </w:t>
      </w:r>
      <w:proofErr w:type="spellStart"/>
      <w:r w:rsidRPr="00282A73">
        <w:rPr>
          <w:i/>
          <w:lang w:val="en-US"/>
        </w:rPr>
        <w:t>DS</w:t>
      </w:r>
      <w:r w:rsidRPr="00282A73">
        <w:rPr>
          <w:i/>
          <w:vertAlign w:val="subscript"/>
          <w:lang w:val="en-US"/>
        </w:rPr>
        <w:t>anc</w:t>
      </w:r>
      <w:proofErr w:type="spellEnd"/>
      <w:r>
        <w:rPr>
          <w:lang w:val="en-US"/>
        </w:rPr>
        <w:t xml:space="preserve">, and the output metadata are equal to the </w:t>
      </w:r>
      <w:proofErr w:type="spellStart"/>
      <w:r w:rsidRPr="00282A73">
        <w:rPr>
          <w:i/>
          <w:lang w:val="en-US"/>
        </w:rPr>
        <w:t>DS</w:t>
      </w:r>
      <w:r w:rsidRPr="00282A73">
        <w:rPr>
          <w:i/>
          <w:vertAlign w:val="subscript"/>
          <w:lang w:val="en-US"/>
        </w:rPr>
        <w:t>anc</w:t>
      </w:r>
      <w:proofErr w:type="spellEnd"/>
      <w:r>
        <w:rPr>
          <w:lang w:val="en-US"/>
        </w:rPr>
        <w:t xml:space="preserve"> metadata, without additional prefixes;</w:t>
      </w:r>
    </w:p>
    <w:p w14:paraId="49E722FC" w14:textId="77777777" w:rsidR="00E61978" w:rsidRPr="006F4FC8" w:rsidRDefault="00E61978" w:rsidP="00E61978">
      <w:pPr>
        <w:numPr>
          <w:ilvl w:val="1"/>
          <w:numId w:val="2"/>
        </w:numPr>
        <w:contextualSpacing/>
        <w:jc w:val="both"/>
        <w:rPr>
          <w:lang w:val="en-US"/>
        </w:rPr>
      </w:pPr>
      <w:r w:rsidRPr="00282A73">
        <w:rPr>
          <w:lang w:val="en-US"/>
        </w:rPr>
        <w:t xml:space="preserve">RIGHT outputs the experiment regions from </w:t>
      </w:r>
      <w:proofErr w:type="spellStart"/>
      <w:r w:rsidRPr="00282A73">
        <w:rPr>
          <w:i/>
          <w:lang w:val="en-US"/>
        </w:rPr>
        <w:t>DS</w:t>
      </w:r>
      <w:r w:rsidRPr="00282A73">
        <w:rPr>
          <w:i/>
          <w:vertAlign w:val="subscript"/>
          <w:lang w:val="en-US"/>
        </w:rPr>
        <w:t>exp</w:t>
      </w:r>
      <w:proofErr w:type="spellEnd"/>
      <w:r w:rsidRPr="00282A73">
        <w:rPr>
          <w:lang w:val="en-US"/>
        </w:rPr>
        <w:t xml:space="preserve"> that s</w:t>
      </w:r>
      <w:r>
        <w:rPr>
          <w:lang w:val="en-US"/>
        </w:rPr>
        <w:t xml:space="preserve">atisfy </w:t>
      </w:r>
      <w:r w:rsidRPr="00282A73">
        <w:rPr>
          <w:lang w:val="en-US"/>
        </w:rPr>
        <w:t xml:space="preserve">the </w:t>
      </w:r>
      <w:proofErr w:type="spellStart"/>
      <w:r>
        <w:rPr>
          <w:lang w:val="en-US"/>
        </w:rPr>
        <w:t>equi</w:t>
      </w:r>
      <w:proofErr w:type="spellEnd"/>
      <w:r>
        <w:rPr>
          <w:lang w:val="en-US"/>
        </w:rPr>
        <w:t xml:space="preserve"> predicate and the </w:t>
      </w:r>
      <w:proofErr w:type="spellStart"/>
      <w:r>
        <w:rPr>
          <w:lang w:val="en-US"/>
        </w:rPr>
        <w:t>genometric</w:t>
      </w:r>
      <w:proofErr w:type="spellEnd"/>
      <w:r>
        <w:rPr>
          <w:lang w:val="en-US"/>
        </w:rPr>
        <w:t xml:space="preserve"> predicate. RIGHT can be </w:t>
      </w:r>
      <w:proofErr w:type="spellStart"/>
      <w:r>
        <w:rPr>
          <w:lang w:val="en-US"/>
        </w:rPr>
        <w:t>postfixed</w:t>
      </w:r>
      <w:proofErr w:type="spellEnd"/>
      <w:r>
        <w:rPr>
          <w:lang w:val="en-US"/>
        </w:rPr>
        <w:t xml:space="preserve"> by the keyword _DISTINCT which calls for the duplicate elimination of </w:t>
      </w:r>
      <w:proofErr w:type="spellStart"/>
      <w:r w:rsidRPr="00282A73">
        <w:rPr>
          <w:i/>
          <w:lang w:val="en-US"/>
        </w:rPr>
        <w:t>DS</w:t>
      </w:r>
      <w:r>
        <w:rPr>
          <w:i/>
          <w:vertAlign w:val="subscript"/>
          <w:lang w:val="en-US"/>
        </w:rPr>
        <w:t>exp</w:t>
      </w:r>
      <w:proofErr w:type="spellEnd"/>
      <w:r>
        <w:rPr>
          <w:lang w:val="en-US"/>
        </w:rPr>
        <w:t xml:space="preserve"> output regions with the same</w:t>
      </w:r>
      <w:r w:rsidRPr="00D9791D">
        <w:rPr>
          <w:lang w:val="en-US"/>
        </w:rPr>
        <w:t xml:space="preserve"> </w:t>
      </w:r>
      <w:r>
        <w:rPr>
          <w:lang w:val="en-US"/>
        </w:rPr>
        <w:t xml:space="preserve">values, regardless the </w:t>
      </w:r>
      <w:proofErr w:type="spellStart"/>
      <w:r w:rsidRPr="00D9791D">
        <w:rPr>
          <w:i/>
          <w:lang w:val="en-US"/>
        </w:rPr>
        <w:t>DS</w:t>
      </w:r>
      <w:r>
        <w:rPr>
          <w:i/>
          <w:vertAlign w:val="subscript"/>
          <w:lang w:val="en-US"/>
        </w:rPr>
        <w:t>anc</w:t>
      </w:r>
      <w:proofErr w:type="spellEnd"/>
      <w:r>
        <w:rPr>
          <w:lang w:val="en-US"/>
        </w:rPr>
        <w:t xml:space="preserve"> paired region and its values. In this case, the output regions attributes and their values are all those of </w:t>
      </w:r>
      <w:proofErr w:type="spellStart"/>
      <w:r w:rsidRPr="00282A73">
        <w:rPr>
          <w:i/>
          <w:lang w:val="en-US"/>
        </w:rPr>
        <w:t>DS</w:t>
      </w:r>
      <w:r>
        <w:rPr>
          <w:i/>
          <w:vertAlign w:val="subscript"/>
          <w:lang w:val="en-US"/>
        </w:rPr>
        <w:t>exp</w:t>
      </w:r>
      <w:proofErr w:type="spellEnd"/>
      <w:r>
        <w:rPr>
          <w:lang w:val="en-US"/>
        </w:rPr>
        <w:t xml:space="preserve">, and the output metadata are equal to the </w:t>
      </w:r>
      <w:proofErr w:type="spellStart"/>
      <w:r w:rsidRPr="00282A73">
        <w:rPr>
          <w:i/>
          <w:lang w:val="en-US"/>
        </w:rPr>
        <w:t>DS</w:t>
      </w:r>
      <w:r>
        <w:rPr>
          <w:i/>
          <w:vertAlign w:val="subscript"/>
          <w:lang w:val="en-US"/>
        </w:rPr>
        <w:t>exp</w:t>
      </w:r>
      <w:proofErr w:type="spellEnd"/>
      <w:r>
        <w:rPr>
          <w:lang w:val="en-US"/>
        </w:rPr>
        <w:t xml:space="preserve"> metadata, without additional prefixes;</w:t>
      </w:r>
    </w:p>
    <w:p w14:paraId="4335F969" w14:textId="77777777" w:rsidR="00E61978" w:rsidRPr="00282A73" w:rsidRDefault="00E61978" w:rsidP="00E61978">
      <w:pPr>
        <w:numPr>
          <w:ilvl w:val="1"/>
          <w:numId w:val="2"/>
        </w:numPr>
        <w:contextualSpacing/>
        <w:jc w:val="both"/>
        <w:rPr>
          <w:lang w:val="en-US"/>
        </w:rPr>
      </w:pPr>
      <w:r w:rsidRPr="00282A73">
        <w:rPr>
          <w:lang w:val="en-US"/>
        </w:rPr>
        <w:t xml:space="preserve">INT outputs the overlapping part (intersection) of the anchor and experiment regions that satisfy the </w:t>
      </w:r>
      <w:proofErr w:type="spellStart"/>
      <w:r>
        <w:rPr>
          <w:lang w:val="en-US"/>
        </w:rPr>
        <w:t>equi</w:t>
      </w:r>
      <w:proofErr w:type="spellEnd"/>
      <w:r>
        <w:rPr>
          <w:lang w:val="en-US"/>
        </w:rPr>
        <w:t xml:space="preserve"> predicate and </w:t>
      </w:r>
      <w:r w:rsidRPr="00282A73">
        <w:rPr>
          <w:lang w:val="en-US"/>
        </w:rPr>
        <w:t xml:space="preserve">the </w:t>
      </w:r>
      <w:proofErr w:type="spellStart"/>
      <w:r w:rsidRPr="00282A73">
        <w:rPr>
          <w:lang w:val="en-US"/>
        </w:rPr>
        <w:t>genometric</w:t>
      </w:r>
      <w:proofErr w:type="spellEnd"/>
      <w:r w:rsidRPr="00282A73">
        <w:rPr>
          <w:lang w:val="en-US"/>
        </w:rPr>
        <w:t xml:space="preserve"> predicate; if the intersection is empty, no output is produced;</w:t>
      </w:r>
    </w:p>
    <w:p w14:paraId="08ADFF26" w14:textId="77777777" w:rsidR="00E61978" w:rsidRDefault="00E61978" w:rsidP="00E61978">
      <w:pPr>
        <w:numPr>
          <w:ilvl w:val="1"/>
          <w:numId w:val="2"/>
        </w:numPr>
        <w:contextualSpacing/>
        <w:jc w:val="both"/>
        <w:rPr>
          <w:lang w:val="en-US"/>
        </w:rPr>
      </w:pPr>
      <w:r>
        <w:rPr>
          <w:lang w:val="en-US"/>
        </w:rPr>
        <w:t>CAT</w:t>
      </w:r>
      <w:r w:rsidRPr="00282A73">
        <w:rPr>
          <w:lang w:val="en-US"/>
        </w:rPr>
        <w:t xml:space="preserve"> outputs the concatenation between the anchor and experiment regions that satisfy the </w:t>
      </w:r>
      <w:proofErr w:type="spellStart"/>
      <w:r>
        <w:rPr>
          <w:lang w:val="en-US"/>
        </w:rPr>
        <w:t>equi</w:t>
      </w:r>
      <w:proofErr w:type="spellEnd"/>
      <w:r>
        <w:rPr>
          <w:lang w:val="en-US"/>
        </w:rPr>
        <w:t xml:space="preserve"> predicate and the </w:t>
      </w:r>
      <w:proofErr w:type="spellStart"/>
      <w:r w:rsidRPr="00282A73">
        <w:rPr>
          <w:lang w:val="en-US"/>
        </w:rPr>
        <w:t>genometric</w:t>
      </w:r>
      <w:proofErr w:type="spellEnd"/>
      <w:r w:rsidRPr="00282A73">
        <w:rPr>
          <w:lang w:val="en-US"/>
        </w:rPr>
        <w:t xml:space="preserve"> predicate, i.e.</w:t>
      </w:r>
      <w:r>
        <w:rPr>
          <w:lang w:val="en-US"/>
        </w:rPr>
        <w:t>,</w:t>
      </w:r>
      <w:r w:rsidRPr="00282A73">
        <w:rPr>
          <w:lang w:val="en-US"/>
        </w:rPr>
        <w:t xml:space="preserve"> the output region is defined as having </w:t>
      </w:r>
      <w:r w:rsidRPr="00282A73">
        <w:rPr>
          <w:i/>
          <w:lang w:val="en-US"/>
        </w:rPr>
        <w:t xml:space="preserve">left </w:t>
      </w:r>
      <w:r w:rsidRPr="00282A73">
        <w:rPr>
          <w:lang w:val="en-US"/>
        </w:rPr>
        <w:t>(</w:t>
      </w:r>
      <w:r w:rsidRPr="00282A73">
        <w:rPr>
          <w:i/>
          <w:lang w:val="en-US"/>
        </w:rPr>
        <w:t>right</w:t>
      </w:r>
      <w:r w:rsidRPr="00282A73">
        <w:rPr>
          <w:lang w:val="en-US"/>
        </w:rPr>
        <w:t>) coordinates equal to the minimum (maximum) of the corresponding coordinate values in the anchor and experiment regions sati</w:t>
      </w:r>
      <w:r>
        <w:rPr>
          <w:lang w:val="en-US"/>
        </w:rPr>
        <w:t xml:space="preserve">sfying the </w:t>
      </w:r>
      <w:proofErr w:type="spellStart"/>
      <w:r>
        <w:rPr>
          <w:lang w:val="en-US"/>
        </w:rPr>
        <w:t>equi</w:t>
      </w:r>
      <w:proofErr w:type="spellEnd"/>
      <w:r>
        <w:rPr>
          <w:lang w:val="en-US"/>
        </w:rPr>
        <w:t xml:space="preserve"> predicate and the </w:t>
      </w:r>
      <w:proofErr w:type="spellStart"/>
      <w:r>
        <w:rPr>
          <w:lang w:val="en-US"/>
        </w:rPr>
        <w:t>genometric</w:t>
      </w:r>
      <w:proofErr w:type="spellEnd"/>
      <w:r>
        <w:rPr>
          <w:lang w:val="en-US"/>
        </w:rPr>
        <w:t xml:space="preserve"> predicate;</w:t>
      </w:r>
    </w:p>
    <w:p w14:paraId="16220BA8" w14:textId="77777777" w:rsidR="00E61978" w:rsidRPr="00282A73" w:rsidRDefault="00E61978" w:rsidP="00E61978">
      <w:pPr>
        <w:numPr>
          <w:ilvl w:val="1"/>
          <w:numId w:val="2"/>
        </w:numPr>
        <w:contextualSpacing/>
        <w:jc w:val="both"/>
        <w:rPr>
          <w:lang w:val="en-US"/>
        </w:rPr>
      </w:pPr>
      <w:r>
        <w:rPr>
          <w:lang w:val="en-US"/>
        </w:rPr>
        <w:t xml:space="preserve">BOTH outputs the same regions as LEFT, but it adds in the output region attributes the coordinates of the </w:t>
      </w:r>
      <w:proofErr w:type="spellStart"/>
      <w:r w:rsidRPr="00282A73">
        <w:rPr>
          <w:i/>
          <w:lang w:val="en-US"/>
        </w:rPr>
        <w:t>DS</w:t>
      </w:r>
      <w:r>
        <w:rPr>
          <w:i/>
          <w:vertAlign w:val="subscript"/>
          <w:lang w:val="en-US"/>
        </w:rPr>
        <w:t>exp</w:t>
      </w:r>
      <w:proofErr w:type="spellEnd"/>
      <w:r>
        <w:rPr>
          <w:lang w:val="en-US"/>
        </w:rPr>
        <w:t xml:space="preserve"> region that, together with the output </w:t>
      </w:r>
      <w:proofErr w:type="spellStart"/>
      <w:r w:rsidRPr="00282A73">
        <w:rPr>
          <w:i/>
          <w:lang w:val="en-US"/>
        </w:rPr>
        <w:t>DS</w:t>
      </w:r>
      <w:r>
        <w:rPr>
          <w:i/>
          <w:vertAlign w:val="subscript"/>
          <w:lang w:val="en-US"/>
        </w:rPr>
        <w:t>anc</w:t>
      </w:r>
      <w:proofErr w:type="spellEnd"/>
      <w:r>
        <w:rPr>
          <w:lang w:val="en-US"/>
        </w:rPr>
        <w:t xml:space="preserve"> region, satisfies the </w:t>
      </w:r>
      <w:proofErr w:type="spellStart"/>
      <w:r>
        <w:rPr>
          <w:lang w:val="en-US"/>
        </w:rPr>
        <w:t>equi</w:t>
      </w:r>
      <w:proofErr w:type="spellEnd"/>
      <w:r>
        <w:rPr>
          <w:lang w:val="en-US"/>
        </w:rPr>
        <w:t xml:space="preserve"> predicate and the </w:t>
      </w:r>
      <w:proofErr w:type="spellStart"/>
      <w:r>
        <w:rPr>
          <w:lang w:val="en-US"/>
        </w:rPr>
        <w:t>genometric</w:t>
      </w:r>
      <w:proofErr w:type="spellEnd"/>
      <w:r>
        <w:rPr>
          <w:lang w:val="en-US"/>
        </w:rPr>
        <w:t xml:space="preserve"> predicate;</w:t>
      </w:r>
    </w:p>
    <w:p w14:paraId="3325DE02" w14:textId="77777777" w:rsidR="00E61978" w:rsidRPr="00282A73" w:rsidRDefault="00E61978" w:rsidP="00E61978">
      <w:pPr>
        <w:numPr>
          <w:ilvl w:val="0"/>
          <w:numId w:val="2"/>
        </w:numPr>
        <w:contextualSpacing/>
        <w:jc w:val="both"/>
        <w:rPr>
          <w:lang w:val="en-US"/>
        </w:rPr>
      </w:pPr>
      <w:r w:rsidRPr="00282A73">
        <w:rPr>
          <w:i/>
          <w:lang w:val="en-US"/>
        </w:rPr>
        <w:t>MA</w:t>
      </w:r>
      <w:r w:rsidRPr="00282A73">
        <w:rPr>
          <w:i/>
          <w:vertAlign w:val="subscript"/>
          <w:lang w:val="en-US"/>
        </w:rPr>
        <w:t>1</w:t>
      </w:r>
      <w:r w:rsidRPr="00282A73">
        <w:rPr>
          <w:lang w:val="en-US"/>
        </w:rPr>
        <w:t xml:space="preserve">, ..., </w:t>
      </w:r>
      <w:proofErr w:type="spellStart"/>
      <w:r w:rsidRPr="00282A73">
        <w:rPr>
          <w:i/>
          <w:lang w:val="en-US"/>
        </w:rPr>
        <w:t>MA</w:t>
      </w:r>
      <w:r w:rsidRPr="00282A73">
        <w:rPr>
          <w:i/>
          <w:vertAlign w:val="subscript"/>
          <w:lang w:val="en-US"/>
        </w:rPr>
        <w:t>n</w:t>
      </w:r>
      <w:proofErr w:type="spellEnd"/>
      <w:r w:rsidRPr="00282A73">
        <w:rPr>
          <w:lang w:val="en-US"/>
        </w:rPr>
        <w:t xml:space="preserve"> </w:t>
      </w:r>
      <w:proofErr w:type="gramStart"/>
      <w:r w:rsidRPr="00282A73">
        <w:rPr>
          <w:lang w:val="en-US"/>
        </w:rPr>
        <w:t>are</w:t>
      </w:r>
      <w:proofErr w:type="gramEnd"/>
      <w:r w:rsidRPr="00282A73">
        <w:rPr>
          <w:lang w:val="en-US"/>
        </w:rPr>
        <w:t xml:space="preserve"> the (optional) metadata attributes used in the </w:t>
      </w:r>
      <w:proofErr w:type="spellStart"/>
      <w:r w:rsidRPr="00282A73">
        <w:rPr>
          <w:i/>
          <w:lang w:val="en-US"/>
        </w:rPr>
        <w:t>joinby</w:t>
      </w:r>
      <w:proofErr w:type="spellEnd"/>
      <w:r w:rsidRPr="00282A73">
        <w:rPr>
          <w:i/>
          <w:lang w:val="en-US"/>
        </w:rPr>
        <w:t xml:space="preserve"> </w:t>
      </w:r>
      <w:r w:rsidRPr="00282A73">
        <w:rPr>
          <w:lang w:val="en-US"/>
        </w:rPr>
        <w:t>clause (see below).</w:t>
      </w:r>
    </w:p>
    <w:p w14:paraId="4EC2D27C" w14:textId="77777777" w:rsidR="00E61978" w:rsidRDefault="00E61978" w:rsidP="00E61978">
      <w:pPr>
        <w:jc w:val="both"/>
        <w:rPr>
          <w:lang w:val="en-US"/>
        </w:rPr>
      </w:pPr>
      <w:r w:rsidRPr="00282A73">
        <w:rPr>
          <w:lang w:val="en-US"/>
        </w:rPr>
        <w:t xml:space="preserve">The </w:t>
      </w:r>
      <w:proofErr w:type="spellStart"/>
      <w:r w:rsidRPr="00282A73">
        <w:rPr>
          <w:i/>
          <w:lang w:val="en-US"/>
        </w:rPr>
        <w:t>joinby</w:t>
      </w:r>
      <w:proofErr w:type="spellEnd"/>
      <w:r w:rsidRPr="00282A73">
        <w:rPr>
          <w:i/>
          <w:lang w:val="en-US"/>
        </w:rPr>
        <w:t xml:space="preserve"> </w:t>
      </w:r>
      <w:r w:rsidRPr="00282A73">
        <w:rPr>
          <w:lang w:val="en-US"/>
        </w:rPr>
        <w:t xml:space="preserve">condition (also called </w:t>
      </w:r>
      <w:r w:rsidRPr="00282A73">
        <w:rPr>
          <w:i/>
          <w:lang w:val="en-US"/>
        </w:rPr>
        <w:t>meta-join</w:t>
      </w:r>
      <w:r w:rsidRPr="00282A73">
        <w:rPr>
          <w:lang w:val="en-US"/>
        </w:rPr>
        <w:t xml:space="preserve"> predicate) is used to select sample pairs satisfying certain conditions on their metadata (e.g., regarding the same cell line or antibody target); syntactically, it is expressed as a list of metadata attribute</w:t>
      </w:r>
      <w:r>
        <w:rPr>
          <w:lang w:val="en-US"/>
        </w:rPr>
        <w:t>s</w:t>
      </w:r>
      <w:r w:rsidRPr="00282A73">
        <w:rPr>
          <w:lang w:val="en-US"/>
        </w:rPr>
        <w:t xml:space="preserve"> whose names and values must match between samples in </w:t>
      </w:r>
      <w:proofErr w:type="spellStart"/>
      <w:r w:rsidRPr="00282A73">
        <w:rPr>
          <w:i/>
          <w:lang w:val="en-US"/>
        </w:rPr>
        <w:t>DS</w:t>
      </w:r>
      <w:r w:rsidRPr="00282A73">
        <w:rPr>
          <w:i/>
          <w:vertAlign w:val="subscript"/>
          <w:lang w:val="en-US"/>
        </w:rPr>
        <w:t>anc</w:t>
      </w:r>
      <w:proofErr w:type="spellEnd"/>
      <w:r w:rsidRPr="00282A73">
        <w:rPr>
          <w:lang w:val="en-US"/>
        </w:rPr>
        <w:t xml:space="preserve"> and </w:t>
      </w:r>
      <w:proofErr w:type="spellStart"/>
      <w:r w:rsidRPr="00282A73">
        <w:rPr>
          <w:i/>
          <w:lang w:val="en-US"/>
        </w:rPr>
        <w:t>DS</w:t>
      </w:r>
      <w:r w:rsidRPr="00282A73">
        <w:rPr>
          <w:i/>
          <w:vertAlign w:val="subscript"/>
          <w:lang w:val="en-US"/>
        </w:rPr>
        <w:t>exp</w:t>
      </w:r>
      <w:proofErr w:type="spellEnd"/>
      <w:r w:rsidRPr="00282A73">
        <w:rPr>
          <w:lang w:val="en-US"/>
        </w:rPr>
        <w:t xml:space="preserve"> in order for such samples to ver</w:t>
      </w:r>
      <w:r>
        <w:rPr>
          <w:lang w:val="en-US"/>
        </w:rPr>
        <w:t>if</w:t>
      </w:r>
      <w:r w:rsidRPr="00282A73">
        <w:rPr>
          <w:lang w:val="en-US"/>
        </w:rPr>
        <w:t>y the condition and be considered for the join.</w:t>
      </w:r>
    </w:p>
    <w:p w14:paraId="2311BE22" w14:textId="77777777" w:rsidR="00E61978" w:rsidRPr="00D9532F" w:rsidRDefault="00E61978" w:rsidP="00E61978">
      <w:pPr>
        <w:jc w:val="both"/>
        <w:rPr>
          <w:lang w:val="en-US"/>
        </w:rPr>
      </w:pPr>
      <w:r w:rsidRPr="00D9532F">
        <w:rPr>
          <w:lang w:val="en-US"/>
        </w:rPr>
        <w:lastRenderedPageBreak/>
        <w:t xml:space="preserve">As mentioned in the </w:t>
      </w:r>
      <w:r w:rsidRPr="00D9532F">
        <w:rPr>
          <w:i/>
          <w:lang w:val="en-US"/>
        </w:rPr>
        <w:t>Foreword</w:t>
      </w:r>
      <w:r w:rsidRPr="00D9532F">
        <w:rPr>
          <w:lang w:val="en-US"/>
        </w:rPr>
        <w:t xml:space="preserve"> section, in </w:t>
      </w:r>
      <w:proofErr w:type="spellStart"/>
      <w:r w:rsidRPr="00D9532F">
        <w:rPr>
          <w:i/>
          <w:lang w:val="en-US"/>
        </w:rPr>
        <w:t>join</w:t>
      </w:r>
      <w:r>
        <w:rPr>
          <w:i/>
          <w:lang w:val="en-US"/>
        </w:rPr>
        <w:t>by</w:t>
      </w:r>
      <w:proofErr w:type="spellEnd"/>
      <w:r w:rsidRPr="00D9532F">
        <w:rPr>
          <w:lang w:val="en-US"/>
        </w:rPr>
        <w:t xml:space="preserve"> option (which is one of the possible </w:t>
      </w:r>
      <w:proofErr w:type="spellStart"/>
      <w:r w:rsidRPr="00D9532F">
        <w:rPr>
          <w:i/>
          <w:lang w:val="en-US"/>
        </w:rPr>
        <w:t>metajoin</w:t>
      </w:r>
      <w:proofErr w:type="spellEnd"/>
      <w:r w:rsidRPr="00D9532F">
        <w:rPr>
          <w:lang w:val="en-US"/>
        </w:rPr>
        <w:t xml:space="preserve"> options of GMQL) different alternatives are available</w:t>
      </w:r>
      <w:r w:rsidRPr="00E569B1">
        <w:rPr>
          <w:lang w:val="en-US"/>
        </w:rPr>
        <w:t xml:space="preserve"> </w:t>
      </w:r>
      <w:r>
        <w:rPr>
          <w:lang w:val="en-US"/>
        </w:rPr>
        <w:t>with respect to dot-separated prefixes in case present for metadata attribute names</w:t>
      </w:r>
      <w:r w:rsidRPr="00D9532F">
        <w:rPr>
          <w:lang w:val="en-US"/>
        </w:rPr>
        <w:t>:</w:t>
      </w:r>
    </w:p>
    <w:p w14:paraId="7AB7E515" w14:textId="77777777" w:rsidR="00E61978" w:rsidRPr="00D9532F" w:rsidRDefault="00E61978" w:rsidP="00E61978">
      <w:pPr>
        <w:pStyle w:val="Paragrafoelenco"/>
        <w:numPr>
          <w:ilvl w:val="0"/>
          <w:numId w:val="40"/>
        </w:numPr>
        <w:shd w:val="clear" w:color="auto" w:fill="FFFFFF"/>
        <w:spacing w:line="240" w:lineRule="auto"/>
        <w:jc w:val="both"/>
        <w:rPr>
          <w:color w:val="222222"/>
          <w:lang w:val="en-GB" w:eastAsia="en-GB"/>
        </w:rPr>
      </w:pPr>
      <w:proofErr w:type="spellStart"/>
      <w:r w:rsidRPr="00D9532F">
        <w:rPr>
          <w:rFonts w:eastAsia="Times New Roman"/>
          <w:shd w:val="clear" w:color="auto" w:fill="FFFFFF"/>
          <w:lang w:val="en-GB" w:eastAsia="en-GB"/>
        </w:rPr>
        <w:t>metadata_attribute_name</w:t>
      </w:r>
      <w:proofErr w:type="spellEnd"/>
      <w:r w:rsidRPr="00D9532F">
        <w:rPr>
          <w:color w:val="222222"/>
          <w:lang w:val="en-US" w:eastAsia="en-GB"/>
        </w:rPr>
        <w:t>;</w:t>
      </w:r>
    </w:p>
    <w:p w14:paraId="7BDC4273" w14:textId="77777777" w:rsidR="00E61978" w:rsidRPr="00D9532F" w:rsidRDefault="00E61978" w:rsidP="00E61978">
      <w:pPr>
        <w:pStyle w:val="Paragrafoelenco"/>
        <w:numPr>
          <w:ilvl w:val="0"/>
          <w:numId w:val="40"/>
        </w:numPr>
        <w:shd w:val="clear" w:color="auto" w:fill="FFFFFF"/>
        <w:spacing w:line="240" w:lineRule="auto"/>
        <w:jc w:val="both"/>
        <w:rPr>
          <w:color w:val="222222"/>
          <w:lang w:val="en-GB" w:eastAsia="en-GB"/>
        </w:rPr>
      </w:pPr>
      <w:proofErr w:type="gramStart"/>
      <w:r w:rsidRPr="00D9532F">
        <w:rPr>
          <w:bCs/>
          <w:color w:val="222222"/>
          <w:lang w:val="en-US" w:eastAsia="en-GB"/>
        </w:rPr>
        <w:t>EXACT</w:t>
      </w:r>
      <w:r w:rsidRPr="00D9532F">
        <w:rPr>
          <w:rFonts w:eastAsia="Times New Roman"/>
          <w:shd w:val="clear" w:color="auto" w:fill="FFFFFF"/>
          <w:lang w:val="en-GB" w:eastAsia="en-GB"/>
        </w:rPr>
        <w:t>(</w:t>
      </w:r>
      <w:proofErr w:type="spellStart"/>
      <w:proofErr w:type="gramEnd"/>
      <w:r w:rsidRPr="00D9532F">
        <w:rPr>
          <w:rFonts w:eastAsia="Times New Roman"/>
          <w:shd w:val="clear" w:color="auto" w:fill="FFFFFF"/>
          <w:lang w:val="en-GB" w:eastAsia="en-GB"/>
        </w:rPr>
        <w:t>metadata_attribute_name</w:t>
      </w:r>
      <w:proofErr w:type="spellEnd"/>
      <w:r w:rsidRPr="00D9532F">
        <w:rPr>
          <w:rFonts w:eastAsia="Times New Roman"/>
          <w:shd w:val="clear" w:color="auto" w:fill="FFFFFF"/>
          <w:lang w:val="en-GB" w:eastAsia="en-GB"/>
        </w:rPr>
        <w:t>)</w:t>
      </w:r>
      <w:r w:rsidRPr="00D9532F">
        <w:rPr>
          <w:color w:val="222222"/>
          <w:lang w:val="en-US" w:eastAsia="en-GB"/>
        </w:rPr>
        <w:t>;</w:t>
      </w:r>
    </w:p>
    <w:p w14:paraId="4BEE1E4D" w14:textId="77777777" w:rsidR="00E61978" w:rsidRPr="00D9532F" w:rsidRDefault="00E61978" w:rsidP="00E61978">
      <w:pPr>
        <w:pStyle w:val="Paragrafoelenco"/>
        <w:numPr>
          <w:ilvl w:val="0"/>
          <w:numId w:val="40"/>
        </w:numPr>
        <w:shd w:val="clear" w:color="auto" w:fill="FFFFFF"/>
        <w:spacing w:line="240" w:lineRule="auto"/>
        <w:jc w:val="both"/>
        <w:rPr>
          <w:color w:val="222222"/>
          <w:lang w:val="en-GB" w:eastAsia="en-GB"/>
        </w:rPr>
      </w:pPr>
      <w:proofErr w:type="gramStart"/>
      <w:r w:rsidRPr="00D9532F">
        <w:rPr>
          <w:bCs/>
          <w:color w:val="222222"/>
          <w:lang w:val="en-US" w:eastAsia="en-GB"/>
        </w:rPr>
        <w:t>FULL</w:t>
      </w:r>
      <w:r w:rsidRPr="00D9532F">
        <w:rPr>
          <w:rFonts w:eastAsia="Times New Roman"/>
          <w:shd w:val="clear" w:color="auto" w:fill="FFFFFF"/>
          <w:lang w:val="en-GB" w:eastAsia="en-GB"/>
        </w:rPr>
        <w:t>(</w:t>
      </w:r>
      <w:proofErr w:type="spellStart"/>
      <w:proofErr w:type="gramEnd"/>
      <w:r w:rsidRPr="00D9532F">
        <w:rPr>
          <w:rFonts w:eastAsia="Times New Roman"/>
          <w:shd w:val="clear" w:color="auto" w:fill="FFFFFF"/>
          <w:lang w:val="en-GB" w:eastAsia="en-GB"/>
        </w:rPr>
        <w:t>metadata_attribute_name</w:t>
      </w:r>
      <w:proofErr w:type="spellEnd"/>
      <w:r w:rsidRPr="00D9532F">
        <w:rPr>
          <w:rFonts w:eastAsia="Times New Roman"/>
          <w:shd w:val="clear" w:color="auto" w:fill="FFFFFF"/>
          <w:lang w:val="en-GB" w:eastAsia="en-GB"/>
        </w:rPr>
        <w:t>)</w:t>
      </w:r>
      <w:r w:rsidRPr="00D9532F">
        <w:rPr>
          <w:color w:val="222222"/>
          <w:lang w:val="en-US" w:eastAsia="en-GB"/>
        </w:rPr>
        <w:t>. </w:t>
      </w:r>
    </w:p>
    <w:p w14:paraId="090D58CD" w14:textId="77777777" w:rsidR="00E61978" w:rsidRPr="006F0924" w:rsidRDefault="00E61978" w:rsidP="00E61978">
      <w:pPr>
        <w:spacing w:line="240" w:lineRule="auto"/>
        <w:rPr>
          <w:rFonts w:eastAsia="Times New Roman"/>
          <w:shd w:val="clear" w:color="auto" w:fill="FFFFFF"/>
          <w:lang w:val="en-GB" w:eastAsia="en-GB"/>
        </w:rPr>
      </w:pPr>
      <w:r w:rsidRPr="00D9532F">
        <w:rPr>
          <w:rFonts w:eastAsia="Times New Roman"/>
          <w:shd w:val="clear" w:color="auto" w:fill="FFFFFF"/>
          <w:lang w:val="en-GB" w:eastAsia="en-GB"/>
        </w:rPr>
        <w:t xml:space="preserve">Please refer to the </w:t>
      </w:r>
      <w:hyperlink w:anchor="_Foreword:_Syntactic_conventions" w:history="1">
        <w:r w:rsidRPr="00D9532F">
          <w:rPr>
            <w:rStyle w:val="Collegamentoipertestuale"/>
            <w:lang w:val="en-US"/>
          </w:rPr>
          <w:t>Foreword</w:t>
        </w:r>
      </w:hyperlink>
      <w:r w:rsidRPr="00D9532F">
        <w:rPr>
          <w:lang w:val="en-US"/>
        </w:rPr>
        <w:t xml:space="preserve"> section</w:t>
      </w:r>
      <w:r w:rsidRPr="00D9532F">
        <w:rPr>
          <w:rFonts w:eastAsia="Times New Roman"/>
          <w:shd w:val="clear" w:color="auto" w:fill="FFFFFF"/>
          <w:lang w:val="en-GB" w:eastAsia="en-GB"/>
        </w:rPr>
        <w:t xml:space="preserve"> of this document for further details.</w:t>
      </w:r>
    </w:p>
    <w:p w14:paraId="6014685E" w14:textId="77777777" w:rsidR="00E61978" w:rsidRPr="0085096B" w:rsidRDefault="00E61978" w:rsidP="00E61978">
      <w:pPr>
        <w:jc w:val="both"/>
        <w:rPr>
          <w:lang w:val="en-GB"/>
        </w:rPr>
      </w:pPr>
    </w:p>
    <w:p w14:paraId="09F4CB53" w14:textId="2F1300F0" w:rsidR="00E61978" w:rsidRPr="00977B49" w:rsidRDefault="00E61978" w:rsidP="00E61978">
      <w:pPr>
        <w:jc w:val="both"/>
        <w:rPr>
          <w:lang w:val="en-US"/>
        </w:rPr>
      </w:pPr>
      <w:proofErr w:type="spellStart"/>
      <w:r w:rsidRPr="00977B49">
        <w:rPr>
          <w:lang w:val="en-US"/>
        </w:rPr>
        <w:t>Genometric</w:t>
      </w:r>
      <w:proofErr w:type="spellEnd"/>
      <w:r w:rsidRPr="00977B49">
        <w:rPr>
          <w:lang w:val="en-US"/>
        </w:rPr>
        <w:t xml:space="preserve"> predicates are fundamental for JOIN commands: they allow the expression of a variety of distal conditions all based on the concept of </w:t>
      </w:r>
      <w:r w:rsidRPr="00977B49">
        <w:rPr>
          <w:b/>
          <w:lang w:val="en-US"/>
        </w:rPr>
        <w:t>genomic distance</w:t>
      </w:r>
      <w:r w:rsidRPr="00977B49">
        <w:rPr>
          <w:lang w:val="en-US"/>
        </w:rPr>
        <w:t xml:space="preserve">. </w:t>
      </w:r>
      <w:r w:rsidR="00E42AE0" w:rsidRPr="00E42AE0">
        <w:rPr>
          <w:lang w:val="en-US"/>
        </w:rPr>
        <w:t xml:space="preserve">The genomic distance is defined as the number of base pairs (i.e., nucleotides) between the closest opposite ends of two regions </w:t>
      </w:r>
      <w:r w:rsidR="00FF042C">
        <w:rPr>
          <w:lang w:val="en-US"/>
        </w:rPr>
        <w:t>on to the same DNA strand, or when at least one of the two regions has unknown strand, and</w:t>
      </w:r>
      <w:r w:rsidR="00FF042C" w:rsidRPr="00E42AE0">
        <w:rPr>
          <w:lang w:val="en-US"/>
        </w:rPr>
        <w:t xml:space="preserve"> </w:t>
      </w:r>
      <w:r w:rsidR="00E42AE0" w:rsidRPr="00E42AE0">
        <w:rPr>
          <w:lang w:val="en-US"/>
        </w:rPr>
        <w:t>belonging to the same chromosome</w:t>
      </w:r>
      <w:r w:rsidR="00865804">
        <w:rPr>
          <w:lang w:val="en-US"/>
        </w:rPr>
        <w:t xml:space="preserve"> (it is not defined for regions on different chromosomes</w:t>
      </w:r>
      <w:r w:rsidR="00FF042C">
        <w:rPr>
          <w:lang w:val="en-US"/>
        </w:rPr>
        <w:t xml:space="preserve"> or different DNA strands</w:t>
      </w:r>
      <w:r w:rsidR="00865804">
        <w:rPr>
          <w:lang w:val="en-US"/>
        </w:rPr>
        <w:t>)</w:t>
      </w:r>
      <w:r w:rsidR="00E536B2">
        <w:rPr>
          <w:lang w:val="en-US"/>
        </w:rPr>
        <w:t>. More</w:t>
      </w:r>
      <w:r w:rsidR="00A23BB2">
        <w:rPr>
          <w:lang w:val="en-US"/>
        </w:rPr>
        <w:t xml:space="preserve"> formally, considering </w:t>
      </w:r>
      <m:oMath>
        <m:sSub>
          <m:sSubPr>
            <m:ctrlPr>
              <w:ins w:id="20" w:author="Pietro Pinoli" w:date="2019-09-25T18:39:00Z">
                <w:rPr>
                  <w:rFonts w:ascii="Cambria Math" w:hAnsi="Cambria Math"/>
                  <w:i/>
                  <w:lang w:val="en-US"/>
                </w:rPr>
              </w:ins>
            </m:ctrlPr>
          </m:sSubPr>
          <m:e>
            <m:r>
              <w:rPr>
                <w:rFonts w:ascii="Cambria Math" w:hAnsi="Cambria Math"/>
                <w:lang w:val="en-US"/>
              </w:rPr>
              <m:t>r</m:t>
            </m:r>
          </m:e>
          <m:sub>
            <m:r>
              <w:rPr>
                <w:rFonts w:ascii="Cambria Math" w:hAnsi="Cambria Math"/>
                <w:lang w:val="en-US"/>
              </w:rPr>
              <m:t>1</m:t>
            </m:r>
          </m:sub>
        </m:sSub>
      </m:oMath>
      <w:r w:rsidR="00A23BB2">
        <w:rPr>
          <w:lang w:val="en-US"/>
        </w:rPr>
        <w:t xml:space="preserve"> as the anchor region and </w:t>
      </w:r>
      <m:oMath>
        <m:sSub>
          <m:sSubPr>
            <m:ctrlPr>
              <w:ins w:id="21" w:author="Pietro Pinoli" w:date="2019-09-25T18:39:00Z">
                <w:rPr>
                  <w:rFonts w:ascii="Cambria Math" w:hAnsi="Cambria Math"/>
                  <w:i/>
                  <w:lang w:val="en-US"/>
                </w:rPr>
              </w:ins>
            </m:ctrlPr>
          </m:sSubPr>
          <m:e>
            <m:r>
              <w:rPr>
                <w:rFonts w:ascii="Cambria Math" w:hAnsi="Cambria Math"/>
                <w:lang w:val="en-US"/>
              </w:rPr>
              <m:t>r</m:t>
            </m:r>
          </m:e>
          <m:sub>
            <m:r>
              <w:rPr>
                <w:rFonts w:ascii="Cambria Math" w:hAnsi="Cambria Math"/>
                <w:lang w:val="en-US"/>
              </w:rPr>
              <m:t>2</m:t>
            </m:r>
          </m:sub>
        </m:sSub>
      </m:oMath>
      <w:r w:rsidR="00A23BB2">
        <w:rPr>
          <w:lang w:val="en-US"/>
        </w:rPr>
        <w:t xml:space="preserve"> as the experiment region, their distance is calculated as </w:t>
      </w:r>
      <m:oMath>
        <m:r>
          <m:rPr>
            <m:sty m:val="p"/>
          </m:rPr>
          <w:rPr>
            <w:rFonts w:ascii="Cambria Math" w:hAnsi="Cambria Math"/>
            <w:lang w:val="en-US"/>
          </w:rPr>
          <m:t>min</m:t>
        </m:r>
        <m:r>
          <w:rPr>
            <w:rFonts w:ascii="Cambria Math" w:hAnsi="Cambria Math"/>
            <w:lang w:val="en-US"/>
          </w:rPr>
          <m:t>(abs</m:t>
        </m:r>
        <m:d>
          <m:dPr>
            <m:ctrlPr>
              <w:ins w:id="22" w:author="Pietro Pinoli" w:date="2019-09-25T18:39:00Z">
                <w:rPr>
                  <w:rFonts w:ascii="Cambria Math" w:hAnsi="Cambria Math"/>
                  <w:i/>
                  <w:lang w:val="en-US"/>
                </w:rPr>
              </w:ins>
            </m:ctrlPr>
          </m:dPr>
          <m:e>
            <m:sSub>
              <m:sSubPr>
                <m:ctrlPr>
                  <w:ins w:id="23" w:author="Pietro Pinoli" w:date="2019-09-25T18:39:00Z">
                    <w:rPr>
                      <w:rFonts w:ascii="Cambria Math" w:hAnsi="Cambria Math"/>
                      <w:i/>
                      <w:lang w:val="en-US"/>
                    </w:rPr>
                  </w:ins>
                </m:ctrlPr>
              </m:sSubPr>
              <m:e>
                <m:r>
                  <w:rPr>
                    <w:rFonts w:ascii="Cambria Math" w:hAnsi="Cambria Math"/>
                    <w:lang w:val="en-US"/>
                  </w:rPr>
                  <m:t>r</m:t>
                </m:r>
              </m:e>
              <m:sub>
                <m:r>
                  <w:rPr>
                    <w:rFonts w:ascii="Cambria Math" w:hAnsi="Cambria Math"/>
                    <w:lang w:val="en-US"/>
                  </w:rPr>
                  <m:t>1</m:t>
                </m:r>
              </m:sub>
            </m:sSub>
            <m:r>
              <w:rPr>
                <w:rFonts w:ascii="Cambria Math" w:hAnsi="Cambria Math"/>
                <w:lang w:val="en-US"/>
              </w:rPr>
              <m:t>.left-</m:t>
            </m:r>
            <m:sSub>
              <m:sSubPr>
                <m:ctrlPr>
                  <w:ins w:id="24" w:author="Pietro Pinoli" w:date="2019-09-25T18:39:00Z">
                    <w:rPr>
                      <w:rFonts w:ascii="Cambria Math" w:hAnsi="Cambria Math"/>
                      <w:i/>
                      <w:lang w:val="en-US"/>
                    </w:rPr>
                  </w:ins>
                </m:ctrlPr>
              </m:sSubPr>
              <m:e>
                <m:r>
                  <w:rPr>
                    <w:rFonts w:ascii="Cambria Math" w:hAnsi="Cambria Math"/>
                    <w:lang w:val="en-US"/>
                  </w:rPr>
                  <m:t>r</m:t>
                </m:r>
              </m:e>
              <m:sub>
                <m:r>
                  <w:rPr>
                    <w:rFonts w:ascii="Cambria Math" w:hAnsi="Cambria Math"/>
                    <w:lang w:val="en-US"/>
                  </w:rPr>
                  <m:t>2</m:t>
                </m:r>
              </m:sub>
            </m:sSub>
            <m:r>
              <w:rPr>
                <w:rFonts w:ascii="Cambria Math" w:hAnsi="Cambria Math"/>
                <w:lang w:val="en-US"/>
              </w:rPr>
              <m:t>.right</m:t>
            </m:r>
          </m:e>
        </m:d>
        <m:r>
          <w:rPr>
            <w:rFonts w:ascii="Cambria Math" w:hAnsi="Cambria Math"/>
            <w:lang w:val="en-US"/>
          </w:rPr>
          <m:t>,abs</m:t>
        </m:r>
        <m:d>
          <m:dPr>
            <m:ctrlPr>
              <w:ins w:id="25" w:author="Pietro Pinoli" w:date="2019-09-25T18:39:00Z">
                <w:rPr>
                  <w:rFonts w:ascii="Cambria Math" w:hAnsi="Cambria Math"/>
                  <w:i/>
                  <w:lang w:val="en-US"/>
                </w:rPr>
              </w:ins>
            </m:ctrlPr>
          </m:dPr>
          <m:e>
            <m:sSub>
              <m:sSubPr>
                <m:ctrlPr>
                  <w:ins w:id="26" w:author="Pietro Pinoli" w:date="2019-09-25T18:39:00Z">
                    <w:rPr>
                      <w:rFonts w:ascii="Cambria Math" w:hAnsi="Cambria Math"/>
                      <w:i/>
                      <w:lang w:val="en-US"/>
                    </w:rPr>
                  </w:ins>
                </m:ctrlPr>
              </m:sSubPr>
              <m:e>
                <m:r>
                  <w:rPr>
                    <w:rFonts w:ascii="Cambria Math" w:hAnsi="Cambria Math"/>
                    <w:lang w:val="en-US"/>
                  </w:rPr>
                  <m:t>r</m:t>
                </m:r>
              </m:e>
              <m:sub>
                <m:r>
                  <w:rPr>
                    <w:rFonts w:ascii="Cambria Math" w:hAnsi="Cambria Math"/>
                    <w:lang w:val="en-US"/>
                  </w:rPr>
                  <m:t>2</m:t>
                </m:r>
              </m:sub>
            </m:sSub>
            <m:r>
              <w:rPr>
                <w:rFonts w:ascii="Cambria Math" w:hAnsi="Cambria Math"/>
                <w:lang w:val="en-US"/>
              </w:rPr>
              <m:t>.left-</m:t>
            </m:r>
            <m:sSub>
              <m:sSubPr>
                <m:ctrlPr>
                  <w:ins w:id="27" w:author="Pietro Pinoli" w:date="2019-09-25T18:39:00Z">
                    <w:rPr>
                      <w:rFonts w:ascii="Cambria Math" w:hAnsi="Cambria Math"/>
                      <w:i/>
                      <w:lang w:val="en-US"/>
                    </w:rPr>
                  </w:ins>
                </m:ctrlPr>
              </m:sSubPr>
              <m:e>
                <m:r>
                  <w:rPr>
                    <w:rFonts w:ascii="Cambria Math" w:hAnsi="Cambria Math"/>
                    <w:lang w:val="en-US"/>
                  </w:rPr>
                  <m:t>r</m:t>
                </m:r>
              </m:e>
              <m:sub>
                <m:r>
                  <w:rPr>
                    <w:rFonts w:ascii="Cambria Math" w:hAnsi="Cambria Math"/>
                    <w:lang w:val="en-US"/>
                  </w:rPr>
                  <m:t>1</m:t>
                </m:r>
              </m:sub>
            </m:sSub>
            <m:r>
              <w:rPr>
                <w:rFonts w:ascii="Cambria Math" w:hAnsi="Cambria Math"/>
                <w:lang w:val="en-US"/>
              </w:rPr>
              <m:t>.right</m:t>
            </m:r>
          </m:e>
        </m:d>
        <m:r>
          <w:rPr>
            <w:rFonts w:ascii="Cambria Math" w:hAnsi="Cambria Math"/>
            <w:lang w:val="en-US"/>
          </w:rPr>
          <m:t>)</m:t>
        </m:r>
      </m:oMath>
      <w:r w:rsidR="00517539">
        <w:rPr>
          <w:lang w:val="en-US"/>
        </w:rPr>
        <w:t>.</w:t>
      </w:r>
      <w:r w:rsidR="005B4F24">
        <w:rPr>
          <w:lang w:val="en-US"/>
        </w:rPr>
        <w:t xml:space="preserve"> </w:t>
      </w:r>
      <w:r w:rsidR="005B4F24" w:rsidRPr="005B4F24">
        <w:rPr>
          <w:lang w:val="en-US"/>
        </w:rPr>
        <w:t xml:space="preserve">If </w:t>
      </w:r>
      <m:oMath>
        <m:sSub>
          <m:sSubPr>
            <m:ctrlPr>
              <w:ins w:id="28" w:author="Pietro Pinoli" w:date="2019-09-25T18:39:00Z">
                <w:rPr>
                  <w:rFonts w:ascii="Cambria Math" w:hAnsi="Cambria Math"/>
                  <w:i/>
                  <w:lang w:val="en-US"/>
                </w:rPr>
              </w:ins>
            </m:ctrlPr>
          </m:sSubPr>
          <m:e>
            <m:r>
              <w:rPr>
                <w:rFonts w:ascii="Cambria Math" w:hAnsi="Cambria Math"/>
                <w:lang w:val="en-US"/>
              </w:rPr>
              <m:t>r</m:t>
            </m:r>
          </m:e>
          <m:sub>
            <m:r>
              <w:rPr>
                <w:rFonts w:ascii="Cambria Math" w:hAnsi="Cambria Math"/>
                <w:lang w:val="en-US"/>
              </w:rPr>
              <m:t>1</m:t>
            </m:r>
          </m:sub>
        </m:sSub>
      </m:oMath>
      <w:r w:rsidR="005B4F24">
        <w:rPr>
          <w:lang w:val="en-US"/>
        </w:rPr>
        <w:t xml:space="preserve"> and </w:t>
      </w:r>
      <m:oMath>
        <m:sSub>
          <m:sSubPr>
            <m:ctrlPr>
              <w:ins w:id="29" w:author="Pietro Pinoli" w:date="2019-09-25T18:39:00Z">
                <w:rPr>
                  <w:rFonts w:ascii="Cambria Math" w:hAnsi="Cambria Math"/>
                  <w:i/>
                  <w:lang w:val="en-US"/>
                </w:rPr>
              </w:ins>
            </m:ctrlPr>
          </m:sSubPr>
          <m:e>
            <m:r>
              <w:rPr>
                <w:rFonts w:ascii="Cambria Math" w:hAnsi="Cambria Math"/>
                <w:lang w:val="en-US"/>
              </w:rPr>
              <m:t>r</m:t>
            </m:r>
          </m:e>
          <m:sub>
            <m:r>
              <w:rPr>
                <w:rFonts w:ascii="Cambria Math" w:hAnsi="Cambria Math"/>
                <w:lang w:val="en-US"/>
              </w:rPr>
              <m:t>2</m:t>
            </m:r>
          </m:sub>
        </m:sSub>
      </m:oMath>
      <w:r w:rsidR="005B4F24" w:rsidRPr="005B4F24">
        <w:rPr>
          <w:lang w:val="en-US"/>
        </w:rPr>
        <w:t xml:space="preserve"> overlap, then it is ret</w:t>
      </w:r>
      <w:proofErr w:type="spellStart"/>
      <w:r w:rsidR="005B4F24" w:rsidRPr="005B4F24">
        <w:rPr>
          <w:lang w:val="en-US"/>
        </w:rPr>
        <w:t>urned</w:t>
      </w:r>
      <w:proofErr w:type="spellEnd"/>
      <w:r w:rsidR="005B4F24" w:rsidRPr="005B4F24">
        <w:rPr>
          <w:lang w:val="en-US"/>
        </w:rPr>
        <w:t xml:space="preserve"> as the negative number of the above definition.</w:t>
      </w:r>
    </w:p>
    <w:p w14:paraId="0F28D538" w14:textId="77777777" w:rsidR="00E61978" w:rsidRPr="00977B49" w:rsidRDefault="00E61978" w:rsidP="00E61978">
      <w:pPr>
        <w:jc w:val="both"/>
        <w:rPr>
          <w:u w:val="single"/>
          <w:lang w:val="en-US"/>
        </w:rPr>
      </w:pPr>
    </w:p>
    <w:p w14:paraId="2C888350" w14:textId="6499A0A1" w:rsidR="00E61978" w:rsidRDefault="00E61978" w:rsidP="00E61978">
      <w:pPr>
        <w:jc w:val="both"/>
        <w:rPr>
          <w:lang w:val="en-US"/>
        </w:rPr>
      </w:pPr>
      <w:r w:rsidRPr="00977B49">
        <w:rPr>
          <w:u w:val="single"/>
          <w:lang w:val="en-US"/>
        </w:rPr>
        <w:t>Note</w:t>
      </w:r>
      <w:r w:rsidRPr="00977B49">
        <w:rPr>
          <w:lang w:val="en-US"/>
        </w:rPr>
        <w:t>: In the GMQL framework, overlapping regions have negative distance while adjacent regions have distance equal to 0.</w:t>
      </w:r>
      <w:r w:rsidR="00587C35">
        <w:rPr>
          <w:lang w:val="en-US"/>
        </w:rPr>
        <w:t xml:space="preserve"> In the following picture three possible cases of distance calculation are shown.</w:t>
      </w:r>
      <w:r w:rsidR="006302AD">
        <w:rPr>
          <w:lang w:val="en-US"/>
        </w:rPr>
        <w:t xml:space="preserve"> In particular, let us consider the experiment blue region marked with 1</w:t>
      </w:r>
      <w:r w:rsidR="0034712A">
        <w:rPr>
          <w:lang w:val="en-US"/>
        </w:rPr>
        <w:t>,</w:t>
      </w:r>
      <w:r w:rsidR="006302AD">
        <w:rPr>
          <w:lang w:val="en-US"/>
        </w:rPr>
        <w:t xml:space="preserve"> with left coordinate 0 and right coordinate 40 and the anchor red region with left coordinate 55 and right coordinate 160</w:t>
      </w:r>
      <w:r w:rsidR="0034712A">
        <w:rPr>
          <w:lang w:val="en-US"/>
        </w:rPr>
        <w:t>;</w:t>
      </w:r>
      <w:r w:rsidR="006302AD">
        <w:rPr>
          <w:lang w:val="en-US"/>
        </w:rPr>
        <w:t xml:space="preserve"> their relative distance is calculated as: </w:t>
      </w:r>
      <m:oMath>
        <m:r>
          <m:rPr>
            <m:sty m:val="p"/>
          </m:rPr>
          <w:rPr>
            <w:rFonts w:ascii="Cambria Math" w:hAnsi="Cambria Math"/>
            <w:lang w:val="en-US"/>
          </w:rPr>
          <m:t>min</m:t>
        </m:r>
        <m:r>
          <w:rPr>
            <w:rFonts w:ascii="Cambria Math" w:hAnsi="Cambria Math"/>
            <w:lang w:val="en-US"/>
          </w:rPr>
          <m:t>(abs</m:t>
        </m:r>
        <m:d>
          <m:dPr>
            <m:ctrlPr>
              <w:ins w:id="30" w:author="Pietro Pinoli" w:date="2019-09-25T18:39:00Z">
                <w:rPr>
                  <w:rFonts w:ascii="Cambria Math" w:hAnsi="Cambria Math"/>
                  <w:i/>
                  <w:lang w:val="en-US"/>
                </w:rPr>
              </w:ins>
            </m:ctrlPr>
          </m:dPr>
          <m:e>
            <m:r>
              <w:rPr>
                <w:rFonts w:ascii="Cambria Math" w:hAnsi="Cambria Math"/>
                <w:lang w:val="en-US"/>
              </w:rPr>
              <m:t>55-40</m:t>
            </m:r>
          </m:e>
        </m:d>
        <m:r>
          <w:rPr>
            <w:rFonts w:ascii="Cambria Math" w:hAnsi="Cambria Math"/>
            <w:lang w:val="en-US"/>
          </w:rPr>
          <m:t>,  abs</m:t>
        </m:r>
        <m:d>
          <m:dPr>
            <m:ctrlPr>
              <w:ins w:id="31" w:author="Pietro Pinoli" w:date="2019-09-25T18:39:00Z">
                <w:rPr>
                  <w:rFonts w:ascii="Cambria Math" w:hAnsi="Cambria Math"/>
                  <w:i/>
                  <w:lang w:val="en-US"/>
                </w:rPr>
              </w:ins>
            </m:ctrlPr>
          </m:dPr>
          <m:e>
            <m:r>
              <w:rPr>
                <w:rFonts w:ascii="Cambria Math" w:hAnsi="Cambria Math"/>
                <w:lang w:val="en-US"/>
              </w:rPr>
              <m:t>0-160</m:t>
            </m:r>
          </m:e>
        </m:d>
        <m:r>
          <w:rPr>
            <w:rFonts w:ascii="Cambria Math" w:hAnsi="Cambria Math"/>
            <w:lang w:val="en-US"/>
          </w:rPr>
          <m:t>) =</m:t>
        </m:r>
        <m:func>
          <m:funcPr>
            <m:ctrlPr>
              <w:ins w:id="32" w:author="Pietro Pinoli" w:date="2019-09-25T18:39:00Z">
                <w:rPr>
                  <w:rFonts w:ascii="Cambria Math" w:hAnsi="Cambria Math"/>
                  <w:lang w:val="en-US"/>
                </w:rPr>
              </w:ins>
            </m:ctrlPr>
          </m:funcPr>
          <m:fName>
            <m:r>
              <m:rPr>
                <m:sty m:val="p"/>
              </m:rPr>
              <w:rPr>
                <w:rFonts w:ascii="Cambria Math" w:hAnsi="Cambria Math"/>
                <w:lang w:val="en-US"/>
              </w:rPr>
              <m:t>min</m:t>
            </m:r>
            <m:ctrlPr>
              <w:ins w:id="33" w:author="Pietro Pinoli" w:date="2019-09-25T18:39:00Z">
                <w:rPr>
                  <w:rFonts w:ascii="Cambria Math" w:hAnsi="Cambria Math"/>
                  <w:i/>
                  <w:lang w:val="en-US"/>
                </w:rPr>
              </w:ins>
            </m:ctrlPr>
          </m:fName>
          <m:e>
            <m:d>
              <m:dPr>
                <m:ctrlPr>
                  <w:ins w:id="34" w:author="Pietro Pinoli" w:date="2019-09-25T18:39:00Z">
                    <w:rPr>
                      <w:rFonts w:ascii="Cambria Math" w:hAnsi="Cambria Math"/>
                      <w:i/>
                      <w:lang w:val="en-US"/>
                    </w:rPr>
                  </w:ins>
                </m:ctrlPr>
              </m:dPr>
              <m:e>
                <m:r>
                  <w:rPr>
                    <w:rFonts w:ascii="Cambria Math" w:hAnsi="Cambria Math"/>
                    <w:lang w:val="en-US"/>
                  </w:rPr>
                  <m:t>15, 160</m:t>
                </m:r>
              </m:e>
            </m:d>
          </m:e>
        </m:func>
        <m:r>
          <w:rPr>
            <w:rFonts w:ascii="Cambria Math" w:hAnsi="Cambria Math"/>
            <w:lang w:val="en-US"/>
          </w:rPr>
          <m:t>=15</m:t>
        </m:r>
      </m:oMath>
      <w:r w:rsidR="006302AD">
        <w:rPr>
          <w:lang w:val="en-US"/>
        </w:rPr>
        <w:t xml:space="preserve">. Let us consider, instead, the experiment blue region 2, which </w:t>
      </w:r>
      <w:r w:rsidR="006302AD">
        <w:rPr>
          <w:b/>
          <w:lang w:val="en-US"/>
        </w:rPr>
        <w:t>overlaps</w:t>
      </w:r>
      <w:r w:rsidR="006302AD">
        <w:rPr>
          <w:lang w:val="en-US"/>
        </w:rPr>
        <w:t xml:space="preserve"> with the anchor red region. In this case the same </w:t>
      </w:r>
      <w:r w:rsidR="0034712A">
        <w:rPr>
          <w:lang w:val="en-US"/>
        </w:rPr>
        <w:t xml:space="preserve">genomic distance </w:t>
      </w:r>
      <w:r w:rsidR="006302AD">
        <w:rPr>
          <w:lang w:val="en-US"/>
        </w:rPr>
        <w:t>definition must be applied preceded by a minus sign. Thus, being the coordinates of the anchor region [55,</w:t>
      </w:r>
      <w:r w:rsidR="0034712A">
        <w:rPr>
          <w:lang w:val="en-US"/>
        </w:rPr>
        <w:t xml:space="preserve"> </w:t>
      </w:r>
      <w:r w:rsidR="006302AD">
        <w:rPr>
          <w:lang w:val="en-US"/>
        </w:rPr>
        <w:t>160] and the coordinates of the experiment region [110,</w:t>
      </w:r>
      <w:r w:rsidR="0034712A">
        <w:rPr>
          <w:lang w:val="en-US"/>
        </w:rPr>
        <w:t xml:space="preserve"> </w:t>
      </w:r>
      <w:r w:rsidR="006302AD">
        <w:rPr>
          <w:lang w:val="en-US"/>
        </w:rPr>
        <w:t xml:space="preserve">140], the distance is calculated as: </w:t>
      </w:r>
      <m:oMath>
        <m:r>
          <w:rPr>
            <w:rFonts w:ascii="Cambria Math" w:hAnsi="Cambria Math"/>
            <w:lang w:val="en-US"/>
          </w:rPr>
          <m:t xml:space="preserve">- </m:t>
        </m:r>
        <m:r>
          <m:rPr>
            <m:sty m:val="p"/>
          </m:rPr>
          <w:rPr>
            <w:rFonts w:ascii="Cambria Math" w:hAnsi="Cambria Math"/>
            <w:lang w:val="en-US"/>
          </w:rPr>
          <m:t>min</m:t>
        </m:r>
        <m:d>
          <m:dPr>
            <m:ctrlPr>
              <w:ins w:id="35" w:author="Pietro Pinoli" w:date="2019-09-25T18:39:00Z">
                <w:rPr>
                  <w:rFonts w:ascii="Cambria Math" w:hAnsi="Cambria Math"/>
                  <w:i/>
                  <w:lang w:val="en-US"/>
                </w:rPr>
              </w:ins>
            </m:ctrlPr>
          </m:dPr>
          <m:e>
            <m:r>
              <w:rPr>
                <w:rFonts w:ascii="Cambria Math" w:hAnsi="Cambria Math"/>
                <w:lang w:val="en-US"/>
              </w:rPr>
              <m:t>abs</m:t>
            </m:r>
            <m:d>
              <m:dPr>
                <m:ctrlPr>
                  <w:ins w:id="36" w:author="Pietro Pinoli" w:date="2019-09-25T18:39:00Z">
                    <w:rPr>
                      <w:rFonts w:ascii="Cambria Math" w:hAnsi="Cambria Math"/>
                      <w:i/>
                      <w:lang w:val="en-US"/>
                    </w:rPr>
                  </w:ins>
                </m:ctrlPr>
              </m:dPr>
              <m:e>
                <m:r>
                  <w:rPr>
                    <w:rFonts w:ascii="Cambria Math" w:hAnsi="Cambria Math"/>
                    <w:lang w:val="en-US"/>
                  </w:rPr>
                  <m:t>55-140</m:t>
                </m:r>
              </m:e>
            </m:d>
            <m:r>
              <w:rPr>
                <w:rFonts w:ascii="Cambria Math" w:hAnsi="Cambria Math"/>
                <w:lang w:val="en-US"/>
              </w:rPr>
              <m:t>,  abs</m:t>
            </m:r>
            <m:d>
              <m:dPr>
                <m:ctrlPr>
                  <w:ins w:id="37" w:author="Pietro Pinoli" w:date="2019-09-25T18:39:00Z">
                    <w:rPr>
                      <w:rFonts w:ascii="Cambria Math" w:hAnsi="Cambria Math"/>
                      <w:i/>
                      <w:lang w:val="en-US"/>
                    </w:rPr>
                  </w:ins>
                </m:ctrlPr>
              </m:dPr>
              <m:e>
                <m:r>
                  <w:rPr>
                    <w:rFonts w:ascii="Cambria Math" w:hAnsi="Cambria Math"/>
                    <w:lang w:val="en-US"/>
                  </w:rPr>
                  <m:t>110-160</m:t>
                </m:r>
              </m:e>
            </m:d>
          </m:e>
        </m:d>
        <m:r>
          <w:rPr>
            <w:rFonts w:ascii="Cambria Math" w:hAnsi="Cambria Math"/>
            <w:lang w:val="en-US"/>
          </w:rPr>
          <m:t>=</m:t>
        </m:r>
        <m:func>
          <m:funcPr>
            <m:ctrlPr>
              <w:ins w:id="38" w:author="Pietro Pinoli" w:date="2019-09-25T18:39:00Z">
                <w:rPr>
                  <w:rFonts w:ascii="Cambria Math" w:hAnsi="Cambria Math"/>
                  <w:lang w:val="en-US"/>
                </w:rPr>
              </w:ins>
            </m:ctrlPr>
          </m:funcPr>
          <m:fName>
            <m:r>
              <m:rPr>
                <m:sty m:val="p"/>
              </m:rPr>
              <w:rPr>
                <w:rFonts w:ascii="Cambria Math" w:hAnsi="Cambria Math"/>
                <w:lang w:val="en-US"/>
              </w:rPr>
              <m:t>- min</m:t>
            </m:r>
            <m:ctrlPr>
              <w:ins w:id="39" w:author="Pietro Pinoli" w:date="2019-09-25T18:39:00Z">
                <w:rPr>
                  <w:rFonts w:ascii="Cambria Math" w:hAnsi="Cambria Math"/>
                  <w:i/>
                  <w:lang w:val="en-US"/>
                </w:rPr>
              </w:ins>
            </m:ctrlPr>
          </m:fName>
          <m:e>
            <m:d>
              <m:dPr>
                <m:ctrlPr>
                  <w:ins w:id="40" w:author="Pietro Pinoli" w:date="2019-09-25T18:39:00Z">
                    <w:rPr>
                      <w:rFonts w:ascii="Cambria Math" w:hAnsi="Cambria Math"/>
                      <w:i/>
                      <w:lang w:val="en-US"/>
                    </w:rPr>
                  </w:ins>
                </m:ctrlPr>
              </m:dPr>
              <m:e>
                <m:r>
                  <w:rPr>
                    <w:rFonts w:ascii="Cambria Math" w:hAnsi="Cambria Math"/>
                    <w:lang w:val="en-US"/>
                  </w:rPr>
                  <m:t>85, 50</m:t>
                </m:r>
              </m:e>
            </m:d>
          </m:e>
        </m:func>
        <m:r>
          <w:rPr>
            <w:rFonts w:ascii="Cambria Math" w:hAnsi="Cambria Math"/>
            <w:lang w:val="en-US"/>
          </w:rPr>
          <m:t>=- 50</m:t>
        </m:r>
      </m:oMath>
      <w:r w:rsidR="006302AD">
        <w:rPr>
          <w:lang w:val="en-US"/>
        </w:rPr>
        <w:t>. The calculation for the blue region 3 is similar to the one for the blue region 1 (not overl</w:t>
      </w:r>
      <w:proofErr w:type="spellStart"/>
      <w:r w:rsidR="006302AD">
        <w:rPr>
          <w:lang w:val="en-US"/>
        </w:rPr>
        <w:t>apping</w:t>
      </w:r>
      <w:proofErr w:type="spellEnd"/>
      <w:r w:rsidR="006302AD">
        <w:rPr>
          <w:lang w:val="en-US"/>
        </w:rPr>
        <w:t>).</w:t>
      </w:r>
      <w:r w:rsidR="0034712A">
        <w:rPr>
          <w:lang w:val="en-US"/>
        </w:rPr>
        <w:t xml:space="preserve"> In this case, it is adjacent to the anchor red region, from which it has distance </w:t>
      </w:r>
      <w:r w:rsidR="00CF13BC">
        <w:rPr>
          <w:lang w:val="en-US"/>
        </w:rPr>
        <w:t xml:space="preserve">equal to </w:t>
      </w:r>
      <w:r w:rsidR="0034712A">
        <w:rPr>
          <w:lang w:val="en-US"/>
        </w:rPr>
        <w:t xml:space="preserve">0. </w:t>
      </w:r>
    </w:p>
    <w:p w14:paraId="09E179DA" w14:textId="48BDA4E9" w:rsidR="00587C35" w:rsidRDefault="00587C35" w:rsidP="00E61978">
      <w:pPr>
        <w:jc w:val="both"/>
        <w:rPr>
          <w:lang w:val="en-US"/>
        </w:rPr>
      </w:pPr>
    </w:p>
    <w:p w14:paraId="0C224FDC" w14:textId="781C3D24" w:rsidR="00E61978" w:rsidRPr="00977B49" w:rsidRDefault="006302AD" w:rsidP="00E61978">
      <w:pPr>
        <w:jc w:val="both"/>
        <w:rPr>
          <w:sz w:val="16"/>
          <w:szCs w:val="16"/>
          <w:lang w:val="en-US"/>
        </w:rPr>
      </w:pPr>
      <w:r w:rsidRPr="006302AD">
        <w:rPr>
          <w:noProof/>
          <w:lang w:val="en-US" w:eastAsia="en-US"/>
        </w:rPr>
        <w:drawing>
          <wp:inline distT="0" distB="0" distL="0" distR="0" wp14:anchorId="25E51800" wp14:editId="222D65D5">
            <wp:extent cx="5733415" cy="2245995"/>
            <wp:effectExtent l="0" t="0" r="698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3415" cy="2245995"/>
                    </a:xfrm>
                    <a:prstGeom prst="rect">
                      <a:avLst/>
                    </a:prstGeom>
                  </pic:spPr>
                </pic:pic>
              </a:graphicData>
            </a:graphic>
          </wp:inline>
        </w:drawing>
      </w:r>
    </w:p>
    <w:p w14:paraId="49C96803" w14:textId="77777777" w:rsidR="0034712A" w:rsidRDefault="0034712A" w:rsidP="00E61978">
      <w:pPr>
        <w:jc w:val="both"/>
        <w:rPr>
          <w:lang w:val="en-US"/>
        </w:rPr>
      </w:pPr>
    </w:p>
    <w:p w14:paraId="1B5E5C74" w14:textId="4C072954" w:rsidR="00E61978" w:rsidRPr="00977B49" w:rsidRDefault="00E61978" w:rsidP="00F826C2">
      <w:pPr>
        <w:keepNext/>
        <w:jc w:val="both"/>
        <w:rPr>
          <w:lang w:val="en-US"/>
        </w:rPr>
      </w:pPr>
      <w:r w:rsidRPr="00977B49">
        <w:rPr>
          <w:lang w:val="en-US"/>
        </w:rPr>
        <w:lastRenderedPageBreak/>
        <w:t xml:space="preserve">A </w:t>
      </w:r>
      <w:proofErr w:type="spellStart"/>
      <w:r w:rsidRPr="00977B49">
        <w:rPr>
          <w:lang w:val="en-US"/>
        </w:rPr>
        <w:t>genometric</w:t>
      </w:r>
      <w:proofErr w:type="spellEnd"/>
      <w:r w:rsidRPr="00977B49">
        <w:rPr>
          <w:lang w:val="en-US"/>
        </w:rPr>
        <w:t xml:space="preserve"> predicate is a sequence of distal conditions (i.e., evaluated using genomic distance) defined as follows:</w:t>
      </w:r>
    </w:p>
    <w:p w14:paraId="0E0D8418" w14:textId="1D7E58D8" w:rsidR="00E61978" w:rsidRPr="00977B49" w:rsidRDefault="00E61978" w:rsidP="00E61978">
      <w:pPr>
        <w:numPr>
          <w:ilvl w:val="0"/>
          <w:numId w:val="11"/>
        </w:numPr>
        <w:ind w:left="684"/>
        <w:jc w:val="both"/>
        <w:rPr>
          <w:lang w:val="en-US"/>
        </w:rPr>
      </w:pPr>
      <w:r w:rsidRPr="00977B49">
        <w:rPr>
          <w:lang w:val="en-US"/>
        </w:rPr>
        <w:t xml:space="preserve">MD(K) (or MINDIST(K), MINDISTANCE(K)) denotes the </w:t>
      </w:r>
      <w:r w:rsidRPr="00977B49">
        <w:rPr>
          <w:i/>
          <w:lang w:val="en-US"/>
        </w:rPr>
        <w:t>minimum distance clause</w:t>
      </w:r>
      <w:r w:rsidRPr="00977B49">
        <w:rPr>
          <w:lang w:val="en-US"/>
        </w:rPr>
        <w:t>, which selects the first K regions of an experiment sample at minimal distance from an anchor region of an anchor dataset sample. In case of ties (i.e., regions at the same distance from the anchor region), all tied experiment regions are kept in the result, even if t</w:t>
      </w:r>
      <w:r w:rsidR="00DB0662">
        <w:rPr>
          <w:lang w:val="en-US"/>
        </w:rPr>
        <w:t>hey would exceed the limit of K</w:t>
      </w:r>
    </w:p>
    <w:p w14:paraId="379137CE" w14:textId="7B43DCA5" w:rsidR="00E61978" w:rsidRPr="001673E9" w:rsidRDefault="00E61978" w:rsidP="00E61978">
      <w:pPr>
        <w:numPr>
          <w:ilvl w:val="0"/>
          <w:numId w:val="11"/>
        </w:numPr>
        <w:ind w:left="684"/>
        <w:jc w:val="both"/>
        <w:rPr>
          <w:lang w:val="en-US"/>
        </w:rPr>
      </w:pPr>
      <w:r w:rsidRPr="001673E9">
        <w:rPr>
          <w:lang w:val="en-US"/>
        </w:rPr>
        <w:t>DLE(N)</w:t>
      </w:r>
      <w:r w:rsidRPr="001673E9">
        <w:rPr>
          <w:sz w:val="16"/>
          <w:szCs w:val="16"/>
          <w:lang w:val="en-US"/>
        </w:rPr>
        <w:t xml:space="preserve"> </w:t>
      </w:r>
      <w:r w:rsidRPr="001673E9">
        <w:rPr>
          <w:lang w:val="en-US"/>
        </w:rPr>
        <w:t xml:space="preserve">(or DIST &lt;= N, DISTANCE &lt;= N) denotes the </w:t>
      </w:r>
      <w:r w:rsidRPr="001673E9">
        <w:rPr>
          <w:i/>
          <w:lang w:val="en-US"/>
        </w:rPr>
        <w:t>less-equal distance clause</w:t>
      </w:r>
      <w:r w:rsidRPr="001673E9">
        <w:rPr>
          <w:lang w:val="en-US"/>
        </w:rPr>
        <w:t>, which selects all the regions of the experiment such that their distance from the anchor region is less than, or equal to, N bases.</w:t>
      </w:r>
      <w:r w:rsidR="00050C1D">
        <w:rPr>
          <w:lang w:val="en-US"/>
        </w:rPr>
        <w:t xml:space="preserve"> In particular</w:t>
      </w:r>
      <w:r w:rsidR="00D65856">
        <w:rPr>
          <w:lang w:val="en-US"/>
        </w:rPr>
        <w:t>,</w:t>
      </w:r>
      <w:r w:rsidRPr="001673E9">
        <w:rPr>
          <w:lang w:val="en-US"/>
        </w:rPr>
        <w:t xml:space="preserve"> </w:t>
      </w:r>
      <w:proofErr w:type="gramStart"/>
      <w:r w:rsidRPr="001673E9">
        <w:rPr>
          <w:lang w:val="en-US"/>
        </w:rPr>
        <w:t>DLE(</w:t>
      </w:r>
      <w:proofErr w:type="gramEnd"/>
      <w:r w:rsidRPr="001673E9">
        <w:rPr>
          <w:lang w:val="en-US"/>
        </w:rPr>
        <w:t xml:space="preserve">0) searches for experiment regions </w:t>
      </w:r>
      <w:r w:rsidRPr="00EC65DC">
        <w:rPr>
          <w:lang w:val="en-US"/>
        </w:rPr>
        <w:t>adjacent to, or overlapping</w:t>
      </w:r>
      <w:r w:rsidRPr="00D65856">
        <w:rPr>
          <w:lang w:val="en-US"/>
        </w:rPr>
        <w:t>,</w:t>
      </w:r>
      <w:r w:rsidRPr="001673E9">
        <w:rPr>
          <w:lang w:val="en-US"/>
        </w:rPr>
        <w:t xml:space="preserve"> the anchor region</w:t>
      </w:r>
      <w:r w:rsidR="00D65856">
        <w:rPr>
          <w:lang w:val="en-US"/>
        </w:rPr>
        <w:t>.</w:t>
      </w:r>
      <w:r w:rsidR="00D65856" w:rsidRPr="001673E9" w:rsidDel="00D65856">
        <w:rPr>
          <w:lang w:val="en-US"/>
        </w:rPr>
        <w:t xml:space="preserve"> </w:t>
      </w:r>
      <w:r w:rsidR="00DB0662">
        <w:rPr>
          <w:lang w:val="en-US"/>
        </w:rPr>
        <w:t xml:space="preserve">[Please refer carefully to the next paragraph for the cases </w:t>
      </w:r>
      <w:r w:rsidR="00DB0662" w:rsidRPr="001673E9">
        <w:rPr>
          <w:lang w:val="en-US"/>
        </w:rPr>
        <w:t>DLE(</w:t>
      </w:r>
      <w:r w:rsidR="00DB0662">
        <w:rPr>
          <w:lang w:val="en-US"/>
        </w:rPr>
        <w:t>N</w:t>
      </w:r>
      <w:r w:rsidR="00DB0662" w:rsidRPr="001673E9">
        <w:rPr>
          <w:lang w:val="en-US"/>
        </w:rPr>
        <w:t xml:space="preserve">) </w:t>
      </w:r>
      <w:r w:rsidR="00DB0662">
        <w:rPr>
          <w:lang w:val="en-US"/>
        </w:rPr>
        <w:t>with N &lt; 0</w:t>
      </w:r>
      <w:r w:rsidR="00FC3EAA">
        <w:rPr>
          <w:lang w:val="en-US"/>
        </w:rPr>
        <w:t xml:space="preserve">, regarding </w:t>
      </w:r>
      <w:r w:rsidR="00B6403D">
        <w:rPr>
          <w:lang w:val="en-US"/>
        </w:rPr>
        <w:t xml:space="preserve">only </w:t>
      </w:r>
      <w:r w:rsidR="00FC3EAA">
        <w:rPr>
          <w:lang w:val="en-US"/>
        </w:rPr>
        <w:t>overlapping regions</w:t>
      </w:r>
      <w:r w:rsidR="00DB0662">
        <w:rPr>
          <w:lang w:val="en-US"/>
        </w:rPr>
        <w:t>.]</w:t>
      </w:r>
    </w:p>
    <w:p w14:paraId="59169E52" w14:textId="53D00762" w:rsidR="00E61978" w:rsidRDefault="00E61978" w:rsidP="00E61978">
      <w:pPr>
        <w:numPr>
          <w:ilvl w:val="0"/>
          <w:numId w:val="11"/>
        </w:numPr>
        <w:ind w:left="684"/>
        <w:jc w:val="both"/>
        <w:rPr>
          <w:lang w:val="en-US"/>
        </w:rPr>
      </w:pPr>
      <w:r w:rsidRPr="00977B49">
        <w:rPr>
          <w:lang w:val="en-US"/>
        </w:rPr>
        <w:t>DGE(N) (</w:t>
      </w:r>
      <w:r>
        <w:rPr>
          <w:lang w:val="en-US"/>
        </w:rPr>
        <w:t>or</w:t>
      </w:r>
      <w:r w:rsidRPr="00977B49">
        <w:rPr>
          <w:lang w:val="en-US"/>
        </w:rPr>
        <w:t xml:space="preserve"> DIST &gt;= N, DISTANCE &gt;= N) denotes the </w:t>
      </w:r>
      <w:r w:rsidRPr="00977B49">
        <w:rPr>
          <w:i/>
          <w:lang w:val="en-US"/>
        </w:rPr>
        <w:t>greater-equal distance clause</w:t>
      </w:r>
      <w:r w:rsidRPr="00977B49">
        <w:rPr>
          <w:lang w:val="en-US"/>
        </w:rPr>
        <w:t>,</w:t>
      </w:r>
      <w:r>
        <w:rPr>
          <w:lang w:val="en-US"/>
        </w:rPr>
        <w:t xml:space="preserve"> </w:t>
      </w:r>
      <w:r w:rsidRPr="00977B49">
        <w:rPr>
          <w:lang w:val="en-US"/>
        </w:rPr>
        <w:t>which selects all the regions of the experiment such that their distance from the anchor region is greater than, or equal to, N bases</w:t>
      </w:r>
      <w:r>
        <w:rPr>
          <w:lang w:val="en-US"/>
        </w:rPr>
        <w:t>.</w:t>
      </w:r>
      <w:r w:rsidR="00DB0662">
        <w:rPr>
          <w:lang w:val="en-US"/>
        </w:rPr>
        <w:t xml:space="preserve"> [Please refer carefully to the </w:t>
      </w:r>
      <w:r w:rsidR="0082509B">
        <w:rPr>
          <w:lang w:val="en-US"/>
        </w:rPr>
        <w:t>next</w:t>
      </w:r>
      <w:r w:rsidR="00DB0662">
        <w:rPr>
          <w:lang w:val="en-US"/>
        </w:rPr>
        <w:t xml:space="preserve"> paragraph for </w:t>
      </w:r>
      <w:r w:rsidR="009C4F41">
        <w:rPr>
          <w:lang w:val="en-US"/>
        </w:rPr>
        <w:t xml:space="preserve">the </w:t>
      </w:r>
      <w:r w:rsidR="00DB0662">
        <w:rPr>
          <w:lang w:val="en-US"/>
        </w:rPr>
        <w:t xml:space="preserve">cases </w:t>
      </w:r>
      <w:r w:rsidR="009C4F41">
        <w:rPr>
          <w:lang w:val="en-US"/>
        </w:rPr>
        <w:t>DG</w:t>
      </w:r>
      <w:r w:rsidR="008D2087">
        <w:rPr>
          <w:lang w:val="en-US"/>
        </w:rPr>
        <w:t>E</w:t>
      </w:r>
      <w:r w:rsidR="009C4F41">
        <w:rPr>
          <w:lang w:val="en-US"/>
        </w:rPr>
        <w:t xml:space="preserve">(N) </w:t>
      </w:r>
      <w:r w:rsidR="008D2087">
        <w:rPr>
          <w:lang w:val="en-US"/>
        </w:rPr>
        <w:t>with N &lt; 0</w:t>
      </w:r>
      <w:r w:rsidR="00DB0662">
        <w:rPr>
          <w:lang w:val="en-US"/>
        </w:rPr>
        <w:t>.]</w:t>
      </w:r>
    </w:p>
    <w:p w14:paraId="53C48A60" w14:textId="6E75DC26" w:rsidR="00E61978" w:rsidRDefault="00E61978" w:rsidP="003D0FDB">
      <w:pPr>
        <w:numPr>
          <w:ilvl w:val="0"/>
          <w:numId w:val="11"/>
        </w:numPr>
        <w:ind w:left="684"/>
        <w:jc w:val="both"/>
        <w:rPr>
          <w:lang w:val="en-US"/>
        </w:rPr>
      </w:pPr>
      <w:r>
        <w:rPr>
          <w:lang w:val="en-US"/>
        </w:rPr>
        <w:t xml:space="preserve">DL(N) (or DIST &lt; N, DISTANCE &lt; N) and DG(N) (or DIST &gt; N, DISTANCE &gt; N) denote the </w:t>
      </w:r>
      <w:r w:rsidRPr="008870CD">
        <w:rPr>
          <w:i/>
          <w:lang w:val="en-US"/>
        </w:rPr>
        <w:t>less</w:t>
      </w:r>
      <w:r>
        <w:rPr>
          <w:lang w:val="en-US"/>
        </w:rPr>
        <w:t xml:space="preserve"> and </w:t>
      </w:r>
      <w:r w:rsidRPr="008870CD">
        <w:rPr>
          <w:i/>
          <w:lang w:val="en-US"/>
        </w:rPr>
        <w:t>great</w:t>
      </w:r>
      <w:r>
        <w:rPr>
          <w:i/>
          <w:lang w:val="en-US"/>
        </w:rPr>
        <w:t>er</w:t>
      </w:r>
      <w:r>
        <w:rPr>
          <w:lang w:val="en-US"/>
        </w:rPr>
        <w:t xml:space="preserve"> </w:t>
      </w:r>
      <w:r w:rsidRPr="008870CD">
        <w:rPr>
          <w:i/>
          <w:lang w:val="en-US"/>
        </w:rPr>
        <w:t>distance</w:t>
      </w:r>
      <w:r>
        <w:rPr>
          <w:lang w:val="en-US"/>
        </w:rPr>
        <w:t xml:space="preserve"> </w:t>
      </w:r>
      <w:r w:rsidRPr="00933322">
        <w:rPr>
          <w:i/>
          <w:lang w:val="en-US"/>
        </w:rPr>
        <w:t>clauses</w:t>
      </w:r>
      <w:r>
        <w:rPr>
          <w:lang w:val="en-US"/>
        </w:rPr>
        <w:t xml:space="preserve">, which select all regions of the experiment such that the distance from the anchor region is less, or greater, than N bases, respectively.  In particular, </w:t>
      </w:r>
      <w:proofErr w:type="gramStart"/>
      <w:r>
        <w:rPr>
          <w:lang w:val="en-US"/>
        </w:rPr>
        <w:t>DL(</w:t>
      </w:r>
      <w:proofErr w:type="gramEnd"/>
      <w:r>
        <w:rPr>
          <w:lang w:val="en-US"/>
        </w:rPr>
        <w:t xml:space="preserve">0) selects experiment regions </w:t>
      </w:r>
      <w:r w:rsidRPr="003D0FDB">
        <w:rPr>
          <w:lang w:val="en-US"/>
        </w:rPr>
        <w:t>overlapping with an anchor region</w:t>
      </w:r>
      <w:r w:rsidR="001718C3">
        <w:rPr>
          <w:lang w:val="en-US"/>
        </w:rPr>
        <w:t xml:space="preserve"> </w:t>
      </w:r>
      <w:r w:rsidR="001718C3" w:rsidRPr="003D0FDB">
        <w:rPr>
          <w:lang w:val="en-US"/>
        </w:rPr>
        <w:t>regardless of the amount of the</w:t>
      </w:r>
      <w:r w:rsidR="001718C3">
        <w:rPr>
          <w:lang w:val="en-US"/>
        </w:rPr>
        <w:t xml:space="preserve"> </w:t>
      </w:r>
      <w:r w:rsidR="001718C3" w:rsidRPr="003D0FDB">
        <w:rPr>
          <w:lang w:val="en-US"/>
        </w:rPr>
        <w:t>overlapping</w:t>
      </w:r>
      <w:r w:rsidRPr="003D0FDB">
        <w:rPr>
          <w:lang w:val="en-US"/>
        </w:rPr>
        <w:t>.</w:t>
      </w:r>
      <w:r w:rsidR="0082509B" w:rsidRPr="0082509B">
        <w:rPr>
          <w:lang w:val="en-US"/>
        </w:rPr>
        <w:t xml:space="preserve"> </w:t>
      </w:r>
      <w:r w:rsidR="0082509B">
        <w:rPr>
          <w:lang w:val="en-US"/>
        </w:rPr>
        <w:t xml:space="preserve">[Please refer carefully to the next paragraph for the cases </w:t>
      </w:r>
      <w:r w:rsidR="0082509B" w:rsidRPr="001673E9">
        <w:rPr>
          <w:lang w:val="en-US"/>
        </w:rPr>
        <w:t>DL(</w:t>
      </w:r>
      <w:r w:rsidR="0082509B">
        <w:rPr>
          <w:lang w:val="en-US"/>
        </w:rPr>
        <w:t>N</w:t>
      </w:r>
      <w:r w:rsidR="0082509B" w:rsidRPr="001673E9">
        <w:rPr>
          <w:lang w:val="en-US"/>
        </w:rPr>
        <w:t xml:space="preserve">) </w:t>
      </w:r>
      <w:r w:rsidR="0082509B">
        <w:rPr>
          <w:lang w:val="en-US"/>
        </w:rPr>
        <w:t xml:space="preserve">or DG(N) with N &lt; 0, </w:t>
      </w:r>
      <w:r w:rsidR="00B6403D">
        <w:rPr>
          <w:lang w:val="en-US"/>
        </w:rPr>
        <w:t xml:space="preserve">the former one </w:t>
      </w:r>
      <w:r w:rsidR="0082509B">
        <w:rPr>
          <w:lang w:val="en-US"/>
        </w:rPr>
        <w:t xml:space="preserve">regarding </w:t>
      </w:r>
      <w:r w:rsidR="00B6403D">
        <w:rPr>
          <w:lang w:val="en-US"/>
        </w:rPr>
        <w:t xml:space="preserve">only </w:t>
      </w:r>
      <w:r w:rsidR="0082509B">
        <w:rPr>
          <w:lang w:val="en-US"/>
        </w:rPr>
        <w:t>overlapping regions.]</w:t>
      </w:r>
    </w:p>
    <w:p w14:paraId="3E0CA160" w14:textId="77777777" w:rsidR="003D15D5" w:rsidRDefault="003D15D5" w:rsidP="001E23E7">
      <w:pPr>
        <w:jc w:val="both"/>
        <w:rPr>
          <w:lang w:val="en-US"/>
        </w:rPr>
      </w:pPr>
    </w:p>
    <w:p w14:paraId="2F01447E" w14:textId="1B06890D" w:rsidR="00B3732F" w:rsidRDefault="004B44ED" w:rsidP="001E23E7">
      <w:pPr>
        <w:jc w:val="both"/>
        <w:rPr>
          <w:lang w:val="en-US"/>
        </w:rPr>
      </w:pPr>
      <w:r>
        <w:rPr>
          <w:lang w:val="en-US"/>
        </w:rPr>
        <w:t>For a correct use of the distal condition</w:t>
      </w:r>
      <w:r w:rsidR="00C14C96">
        <w:rPr>
          <w:lang w:val="en-US"/>
        </w:rPr>
        <w:t>s</w:t>
      </w:r>
      <w:r>
        <w:rPr>
          <w:lang w:val="en-US"/>
        </w:rPr>
        <w:t>, i</w:t>
      </w:r>
      <w:r w:rsidR="00B3732F">
        <w:rPr>
          <w:lang w:val="en-US"/>
        </w:rPr>
        <w:t xml:space="preserve">t is essential to note that comparisons between the distance </w:t>
      </w:r>
      <w:r w:rsidR="00C14C96">
        <w:rPr>
          <w:lang w:val="en-US"/>
        </w:rPr>
        <w:t xml:space="preserve">between two regions </w:t>
      </w:r>
      <w:r w:rsidR="00B3732F">
        <w:rPr>
          <w:lang w:val="en-US"/>
        </w:rPr>
        <w:t xml:space="preserve">and the specified N parameter </w:t>
      </w:r>
      <w:r w:rsidR="00C14C96">
        <w:rPr>
          <w:lang w:val="en-US"/>
        </w:rPr>
        <w:t xml:space="preserve">in the distal conditions </w:t>
      </w:r>
      <w:r w:rsidR="00B3732F">
        <w:rPr>
          <w:lang w:val="en-US"/>
        </w:rPr>
        <w:t xml:space="preserve">are to be intended in the arithmetic meaning. </w:t>
      </w:r>
    </w:p>
    <w:p w14:paraId="179C441C" w14:textId="47BEE87B" w:rsidR="00B3732F" w:rsidRDefault="00B3732F" w:rsidP="001E23E7">
      <w:pPr>
        <w:jc w:val="both"/>
        <w:rPr>
          <w:lang w:val="en-US"/>
        </w:rPr>
      </w:pPr>
      <w:r>
        <w:rPr>
          <w:lang w:val="en-US"/>
        </w:rPr>
        <w:t xml:space="preserve">The use of these conditions is intuitive in case </w:t>
      </w:r>
      <m:oMath>
        <m:r>
          <w:rPr>
            <w:rFonts w:ascii="Cambria Math" w:hAnsi="Cambria Math"/>
            <w:lang w:val="en-US"/>
          </w:rPr>
          <m:t>N&gt;0</m:t>
        </m:r>
      </m:oMath>
      <w:r>
        <w:rPr>
          <w:lang w:val="en-US"/>
        </w:rPr>
        <w:t>: let us suppose two regions have a relative distance of 30</w:t>
      </w:r>
      <w:r w:rsidR="00456F3C">
        <w:rPr>
          <w:lang w:val="en-US"/>
        </w:rPr>
        <w:t xml:space="preserve"> (they do not overlap and the right-end of the left most region is 30</w:t>
      </w:r>
      <w:r w:rsidR="00F430F4">
        <w:rPr>
          <w:lang w:val="en-US"/>
        </w:rPr>
        <w:t xml:space="preserve"> </w:t>
      </w:r>
      <w:r w:rsidR="00456F3C">
        <w:rPr>
          <w:lang w:val="en-US"/>
        </w:rPr>
        <w:t>bp distant from the left-end of the right most region)</w:t>
      </w:r>
      <w:r>
        <w:rPr>
          <w:lang w:val="en-US"/>
        </w:rPr>
        <w:t xml:space="preserve">. If the user wishes to </w:t>
      </w:r>
      <w:r w:rsidR="009B78C2">
        <w:rPr>
          <w:lang w:val="en-US"/>
        </w:rPr>
        <w:t>select</w:t>
      </w:r>
      <w:r>
        <w:rPr>
          <w:lang w:val="en-US"/>
        </w:rPr>
        <w:t xml:space="preserve"> them, he/she should either use a DLE(N) with </w:t>
      </w:r>
      <m:oMath>
        <m:r>
          <w:rPr>
            <w:rFonts w:ascii="Cambria Math" w:hAnsi="Cambria Math"/>
            <w:lang w:val="en-US"/>
          </w:rPr>
          <m:t>N≥ 30</m:t>
        </m:r>
      </m:oMath>
      <w:r>
        <w:rPr>
          <w:lang w:val="en-US"/>
        </w:rPr>
        <w:t xml:space="preserve"> (e.g., DLE(40)</w:t>
      </w:r>
      <w:r w:rsidR="00BE435D">
        <w:rPr>
          <w:lang w:val="en-US"/>
        </w:rPr>
        <w:t xml:space="preserve">, which produces the inequality </w:t>
      </w:r>
      <m:oMath>
        <m:r>
          <w:rPr>
            <w:rFonts w:ascii="Cambria Math" w:hAnsi="Cambria Math"/>
            <w:lang w:val="en-US"/>
          </w:rPr>
          <m:t>30≤40</m:t>
        </m:r>
      </m:oMath>
      <w:r>
        <w:rPr>
          <w:lang w:val="en-US"/>
        </w:rPr>
        <w:t>), or</w:t>
      </w:r>
      <w:r w:rsidR="00085AA4">
        <w:rPr>
          <w:lang w:val="en-US"/>
        </w:rPr>
        <w:t xml:space="preserve"> DGE(N) with </w:t>
      </w:r>
      <m:oMath>
        <m:r>
          <w:rPr>
            <w:rFonts w:ascii="Cambria Math" w:hAnsi="Cambria Math"/>
            <w:lang w:val="en-US"/>
          </w:rPr>
          <m:t>N≤30</m:t>
        </m:r>
      </m:oMath>
      <w:r w:rsidR="00085AA4">
        <w:rPr>
          <w:lang w:val="en-US"/>
        </w:rPr>
        <w:t xml:space="preserve"> (e.g., DGE(20), which produces the inequality </w:t>
      </w:r>
      <m:oMath>
        <m:r>
          <w:rPr>
            <w:rFonts w:ascii="Cambria Math" w:hAnsi="Cambria Math"/>
            <w:lang w:val="en-US"/>
          </w:rPr>
          <m:t>30≥20</m:t>
        </m:r>
      </m:oMath>
      <w:r w:rsidR="00085AA4">
        <w:rPr>
          <w:lang w:val="en-US"/>
        </w:rPr>
        <w:t>). Similar examples can be written using DL(N) and DG(N) conditions.</w:t>
      </w:r>
      <w:r>
        <w:rPr>
          <w:lang w:val="en-US"/>
        </w:rPr>
        <w:t xml:space="preserve"> </w:t>
      </w:r>
    </w:p>
    <w:p w14:paraId="765B0EF2" w14:textId="4AF63973" w:rsidR="00085AA4" w:rsidRDefault="00085AA4" w:rsidP="001E23E7">
      <w:pPr>
        <w:jc w:val="both"/>
        <w:rPr>
          <w:lang w:val="en-US"/>
        </w:rPr>
      </w:pPr>
      <w:r>
        <w:rPr>
          <w:lang w:val="en-US"/>
        </w:rPr>
        <w:t xml:space="preserve">Using </w:t>
      </w:r>
      <m:oMath>
        <m:r>
          <w:rPr>
            <w:rFonts w:ascii="Cambria Math" w:hAnsi="Cambria Math"/>
            <w:lang w:val="en-US"/>
          </w:rPr>
          <m:t>N=0</m:t>
        </m:r>
      </m:oMath>
      <w:r>
        <w:rPr>
          <w:lang w:val="en-US"/>
        </w:rPr>
        <w:t xml:space="preserve"> in DLE(N) allows to </w:t>
      </w:r>
      <w:r w:rsidR="009B78C2">
        <w:rPr>
          <w:lang w:val="en-US"/>
        </w:rPr>
        <w:t>select</w:t>
      </w:r>
      <w:r>
        <w:rPr>
          <w:lang w:val="en-US"/>
        </w:rPr>
        <w:t xml:space="preserve"> regions that are either adjacent (i.e., their relative distance is equal to zero) or overlapping in any possible way</w:t>
      </w:r>
      <w:r w:rsidR="002B7BFF">
        <w:rPr>
          <w:lang w:val="en-US"/>
        </w:rPr>
        <w:t xml:space="preserve"> (i.e., their relative distance is negative)</w:t>
      </w:r>
      <w:r>
        <w:rPr>
          <w:lang w:val="en-US"/>
        </w:rPr>
        <w:t xml:space="preserve">. This is </w:t>
      </w:r>
      <w:r w:rsidR="00866732">
        <w:rPr>
          <w:lang w:val="en-US"/>
        </w:rPr>
        <w:t>since</w:t>
      </w:r>
      <w:r>
        <w:rPr>
          <w:lang w:val="en-US"/>
        </w:rPr>
        <w:t xml:space="preserve"> </w:t>
      </w:r>
      <w:proofErr w:type="gramStart"/>
      <w:r>
        <w:rPr>
          <w:lang w:val="en-US"/>
        </w:rPr>
        <w:t>DLE(</w:t>
      </w:r>
      <w:proofErr w:type="gramEnd"/>
      <w:r>
        <w:rPr>
          <w:lang w:val="en-US"/>
        </w:rPr>
        <w:t>0) produce</w:t>
      </w:r>
      <w:r w:rsidR="00866732">
        <w:rPr>
          <w:lang w:val="en-US"/>
        </w:rPr>
        <w:t>s</w:t>
      </w:r>
      <w:r>
        <w:rPr>
          <w:lang w:val="en-US"/>
        </w:rPr>
        <w:t xml:space="preserve"> the inequality </w:t>
      </w:r>
      <w:r w:rsidR="00194524">
        <w:rPr>
          <w:lang w:val="en-US"/>
        </w:rPr>
        <w:t>“</w:t>
      </w:r>
      <w:r w:rsidR="00194524" w:rsidRPr="00DB0662">
        <w:rPr>
          <w:i/>
          <w:lang w:val="en-US"/>
        </w:rPr>
        <w:t>some</w:t>
      </w:r>
      <w:r w:rsidR="00820017" w:rsidRPr="00DB0662">
        <w:rPr>
          <w:i/>
          <w:lang w:val="en-US"/>
        </w:rPr>
        <w:t xml:space="preserve"> </w:t>
      </w:r>
      <w:r w:rsidR="00194524" w:rsidRPr="00DB0662">
        <w:rPr>
          <w:i/>
          <w:lang w:val="en-US"/>
        </w:rPr>
        <w:t>zero</w:t>
      </w:r>
      <w:r w:rsidR="00820017" w:rsidRPr="00DB0662">
        <w:rPr>
          <w:i/>
          <w:lang w:val="en-US"/>
        </w:rPr>
        <w:t xml:space="preserve"> </w:t>
      </w:r>
      <w:r w:rsidR="00194524" w:rsidRPr="00DB0662">
        <w:rPr>
          <w:i/>
          <w:lang w:val="en-US"/>
        </w:rPr>
        <w:t>or</w:t>
      </w:r>
      <w:r w:rsidR="00820017" w:rsidRPr="00DB0662">
        <w:rPr>
          <w:i/>
          <w:lang w:val="en-US"/>
        </w:rPr>
        <w:t xml:space="preserve"> </w:t>
      </w:r>
      <w:r w:rsidR="00194524" w:rsidRPr="00DB0662">
        <w:rPr>
          <w:i/>
          <w:lang w:val="en-US"/>
        </w:rPr>
        <w:t>negative</w:t>
      </w:r>
      <w:r w:rsidR="00820017" w:rsidRPr="00DB0662">
        <w:rPr>
          <w:i/>
          <w:lang w:val="en-US"/>
        </w:rPr>
        <w:t xml:space="preserve"> </w:t>
      </w:r>
      <w:r w:rsidR="00194524" w:rsidRPr="00DB0662">
        <w:rPr>
          <w:i/>
          <w:lang w:val="en-US"/>
        </w:rPr>
        <w:t>distance</w:t>
      </w:r>
      <w:r w:rsidR="00194524">
        <w:rPr>
          <w:lang w:val="en-US"/>
        </w:rPr>
        <w:t xml:space="preserve">” </w:t>
      </w:r>
      <m:oMath>
        <m:r>
          <w:rPr>
            <w:rFonts w:ascii="Cambria Math" w:hAnsi="Cambria Math"/>
            <w:lang w:val="en-US"/>
          </w:rPr>
          <m:t>≤0</m:t>
        </m:r>
      </m:oMath>
      <w:r w:rsidR="00194524">
        <w:rPr>
          <w:lang w:val="en-US"/>
        </w:rPr>
        <w:t>, which is arithmetically always true.</w:t>
      </w:r>
    </w:p>
    <w:p w14:paraId="1F7A50E7" w14:textId="5ABE9648" w:rsidR="00194524" w:rsidRDefault="00194524" w:rsidP="00194524">
      <w:pPr>
        <w:jc w:val="both"/>
        <w:rPr>
          <w:lang w:val="en-US"/>
        </w:rPr>
      </w:pPr>
      <w:r>
        <w:rPr>
          <w:lang w:val="en-US"/>
        </w:rPr>
        <w:t xml:space="preserve">Conversely, </w:t>
      </w:r>
      <m:oMath>
        <m:r>
          <w:rPr>
            <w:rFonts w:ascii="Cambria Math" w:hAnsi="Cambria Math"/>
            <w:lang w:val="en-US"/>
          </w:rPr>
          <m:t>N=0</m:t>
        </m:r>
      </m:oMath>
      <w:r>
        <w:rPr>
          <w:lang w:val="en-US"/>
        </w:rPr>
        <w:t xml:space="preserve"> in DL(N) allows to </w:t>
      </w:r>
      <w:r w:rsidR="009B78C2">
        <w:rPr>
          <w:lang w:val="en-US"/>
        </w:rPr>
        <w:t>select</w:t>
      </w:r>
      <w:r>
        <w:rPr>
          <w:lang w:val="en-US"/>
        </w:rPr>
        <w:t xml:space="preserve"> regions that are overlapping in any possible way (</w:t>
      </w:r>
      <w:r w:rsidR="008614CC">
        <w:rPr>
          <w:lang w:val="en-US"/>
        </w:rPr>
        <w:t xml:space="preserve">and are </w:t>
      </w:r>
      <w:r>
        <w:rPr>
          <w:lang w:val="en-US"/>
        </w:rPr>
        <w:t xml:space="preserve">not adjacent). This is because </w:t>
      </w:r>
      <w:proofErr w:type="gramStart"/>
      <w:r>
        <w:rPr>
          <w:lang w:val="en-US"/>
        </w:rPr>
        <w:t>DL(</w:t>
      </w:r>
      <w:proofErr w:type="gramEnd"/>
      <w:r>
        <w:rPr>
          <w:lang w:val="en-US"/>
        </w:rPr>
        <w:t>0) produce</w:t>
      </w:r>
      <w:r w:rsidR="007A4FC4">
        <w:rPr>
          <w:lang w:val="en-US"/>
        </w:rPr>
        <w:t>s</w:t>
      </w:r>
      <w:r>
        <w:rPr>
          <w:lang w:val="en-US"/>
        </w:rPr>
        <w:t xml:space="preserve"> the inequality “</w:t>
      </w:r>
      <w:r w:rsidRPr="00DB0662">
        <w:rPr>
          <w:i/>
          <w:lang w:val="en-US"/>
        </w:rPr>
        <w:t>some</w:t>
      </w:r>
      <w:r w:rsidR="00820017" w:rsidRPr="00DB0662">
        <w:rPr>
          <w:i/>
          <w:lang w:val="en-US"/>
        </w:rPr>
        <w:t xml:space="preserve"> </w:t>
      </w:r>
      <w:r w:rsidRPr="00DB0662">
        <w:rPr>
          <w:i/>
          <w:lang w:val="en-US"/>
        </w:rPr>
        <w:t>negative</w:t>
      </w:r>
      <w:r w:rsidR="00820017" w:rsidRPr="00DB0662">
        <w:rPr>
          <w:i/>
          <w:lang w:val="en-US"/>
        </w:rPr>
        <w:t xml:space="preserve"> </w:t>
      </w:r>
      <w:r w:rsidRPr="00DB0662">
        <w:rPr>
          <w:i/>
          <w:lang w:val="en-US"/>
        </w:rPr>
        <w:t>distance</w:t>
      </w:r>
      <w:r>
        <w:rPr>
          <w:lang w:val="en-US"/>
        </w:rPr>
        <w:t xml:space="preserve">” </w:t>
      </w:r>
      <m:oMath>
        <m:r>
          <w:rPr>
            <w:rFonts w:ascii="Cambria Math" w:hAnsi="Cambria Math"/>
            <w:lang w:val="en-US"/>
          </w:rPr>
          <m:t>&lt;0</m:t>
        </m:r>
      </m:oMath>
      <w:r>
        <w:rPr>
          <w:lang w:val="en-US"/>
        </w:rPr>
        <w:t>, which is arithmetically always true.</w:t>
      </w:r>
    </w:p>
    <w:p w14:paraId="1DAD00D9" w14:textId="30B7C6C1" w:rsidR="00194524" w:rsidRDefault="00194524" w:rsidP="00194524">
      <w:pPr>
        <w:jc w:val="both"/>
        <w:rPr>
          <w:lang w:val="en-US"/>
        </w:rPr>
      </w:pPr>
      <w:r>
        <w:rPr>
          <w:lang w:val="en-US"/>
        </w:rPr>
        <w:t xml:space="preserve">The user must be particularly careful when using distal conditions in case he/she wishes to </w:t>
      </w:r>
      <w:r w:rsidR="009B78C2">
        <w:rPr>
          <w:lang w:val="en-US"/>
        </w:rPr>
        <w:t>select</w:t>
      </w:r>
      <w:r w:rsidR="006D653A">
        <w:rPr>
          <w:lang w:val="en-US"/>
        </w:rPr>
        <w:t xml:space="preserve"> only overlapping regions</w:t>
      </w:r>
      <w:r w:rsidR="00820017">
        <w:rPr>
          <w:lang w:val="en-US"/>
        </w:rPr>
        <w:t xml:space="preserve"> with a certain relative distance N</w:t>
      </w:r>
      <w:r w:rsidR="006D653A">
        <w:rPr>
          <w:lang w:val="en-US"/>
        </w:rPr>
        <w:t>.</w:t>
      </w:r>
      <w:r>
        <w:rPr>
          <w:lang w:val="en-US"/>
        </w:rPr>
        <w:t xml:space="preserve"> </w:t>
      </w:r>
      <w:r w:rsidR="00D77B83">
        <w:rPr>
          <w:lang w:val="en-US"/>
        </w:rPr>
        <w:t xml:space="preserve">In this case, </w:t>
      </w:r>
      <w:r w:rsidR="006D653A">
        <w:rPr>
          <w:lang w:val="en-US"/>
        </w:rPr>
        <w:t>a negative N</w:t>
      </w:r>
      <w:r w:rsidR="00D77B83">
        <w:rPr>
          <w:lang w:val="en-US"/>
        </w:rPr>
        <w:t xml:space="preserve"> should be used</w:t>
      </w:r>
      <w:r w:rsidR="006D653A">
        <w:rPr>
          <w:lang w:val="en-US"/>
        </w:rPr>
        <w:t>.</w:t>
      </w:r>
      <w:r w:rsidR="009B78C2">
        <w:rPr>
          <w:lang w:val="en-US"/>
        </w:rPr>
        <w:t xml:space="preserve"> The idea is that </w:t>
      </w:r>
      <w:r w:rsidR="009B78C2" w:rsidRPr="00820017">
        <w:rPr>
          <w:b/>
          <w:lang w:val="en-US"/>
        </w:rPr>
        <w:t xml:space="preserve">DLE(N) with </w:t>
      </w:r>
      <m:oMath>
        <m:r>
          <m:rPr>
            <m:sty m:val="bi"/>
          </m:rPr>
          <w:rPr>
            <w:rFonts w:ascii="Cambria Math" w:hAnsi="Cambria Math"/>
            <w:lang w:val="en-US"/>
          </w:rPr>
          <m:t>N&lt;0</m:t>
        </m:r>
      </m:oMath>
      <w:r w:rsidR="009B78C2">
        <w:rPr>
          <w:lang w:val="en-US"/>
        </w:rPr>
        <w:t xml:space="preserve"> selects </w:t>
      </w:r>
      <w:r w:rsidR="00544DA4">
        <w:rPr>
          <w:lang w:val="en-US"/>
        </w:rPr>
        <w:t xml:space="preserve">regions which </w:t>
      </w:r>
      <w:r w:rsidR="00A166D3">
        <w:rPr>
          <w:lang w:val="en-US"/>
        </w:rPr>
        <w:t>are</w:t>
      </w:r>
      <w:r w:rsidR="00544DA4">
        <w:rPr>
          <w:lang w:val="en-US"/>
        </w:rPr>
        <w:t xml:space="preserve"> distant </w:t>
      </w:r>
      <w:r w:rsidR="00574459" w:rsidRPr="00820017">
        <w:rPr>
          <w:b/>
          <w:lang w:val="en-US"/>
        </w:rPr>
        <w:t xml:space="preserve">at least </w:t>
      </w:r>
      <w:r w:rsidR="00946ABD">
        <w:rPr>
          <w:lang w:val="en-US"/>
        </w:rPr>
        <w:t>N</w:t>
      </w:r>
      <w:r w:rsidR="00544DA4">
        <w:rPr>
          <w:lang w:val="en-US"/>
        </w:rPr>
        <w:t xml:space="preserve"> base pairs one from the other</w:t>
      </w:r>
      <w:r w:rsidR="00946ABD">
        <w:rPr>
          <w:lang w:val="en-US"/>
        </w:rPr>
        <w:t xml:space="preserve"> in </w:t>
      </w:r>
      <w:r w:rsidR="00946ABD" w:rsidRPr="00E37CBF">
        <w:rPr>
          <w:b/>
          <w:lang w:val="en-US"/>
        </w:rPr>
        <w:t>absolute value</w:t>
      </w:r>
      <w:r w:rsidR="00946ABD">
        <w:rPr>
          <w:lang w:val="en-US"/>
        </w:rPr>
        <w:t xml:space="preserve">, i.e., </w:t>
      </w:r>
      <m:oMath>
        <m:r>
          <w:rPr>
            <w:rFonts w:ascii="Cambria Math" w:hAnsi="Cambria Math"/>
            <w:lang w:val="en-US"/>
          </w:rPr>
          <m:t>abs</m:t>
        </m:r>
        <m:d>
          <m:dPr>
            <m:ctrlPr>
              <w:ins w:id="41" w:author="Pietro Pinoli" w:date="2019-09-25T18:39:00Z">
                <w:rPr>
                  <w:rFonts w:ascii="Cambria Math" w:hAnsi="Cambria Math"/>
                  <w:i/>
                  <w:lang w:val="en-US"/>
                </w:rPr>
              </w:ins>
            </m:ctrlPr>
          </m:dPr>
          <m:e>
            <m:r>
              <w:rPr>
                <w:rFonts w:ascii="Cambria Math" w:hAnsi="Cambria Math"/>
                <w:lang w:val="en-US"/>
              </w:rPr>
              <m:t>d</m:t>
            </m:r>
          </m:e>
        </m:d>
        <m:r>
          <w:rPr>
            <w:rFonts w:ascii="Cambria Math" w:hAnsi="Cambria Math"/>
            <w:lang w:val="en-US"/>
          </w:rPr>
          <m:t>≥abs(N)</m:t>
        </m:r>
      </m:oMath>
      <w:r w:rsidR="001B5EE8">
        <w:rPr>
          <w:lang w:val="en-US"/>
        </w:rPr>
        <w:t xml:space="preserve">. Consider for example two </w:t>
      </w:r>
      <w:r w:rsidR="00C77972">
        <w:rPr>
          <w:lang w:val="en-US"/>
        </w:rPr>
        <w:t xml:space="preserve">overlapping </w:t>
      </w:r>
      <w:r w:rsidR="001B5EE8">
        <w:rPr>
          <w:lang w:val="en-US"/>
        </w:rPr>
        <w:t xml:space="preserve">regions with relative distance -40 and two other </w:t>
      </w:r>
      <w:r w:rsidR="00C77972">
        <w:rPr>
          <w:lang w:val="en-US"/>
        </w:rPr>
        <w:t xml:space="preserve">overlapping </w:t>
      </w:r>
      <w:r w:rsidR="001B5EE8">
        <w:rPr>
          <w:lang w:val="en-US"/>
        </w:rPr>
        <w:t xml:space="preserve">regions with relative distance -20. </w:t>
      </w:r>
      <w:proofErr w:type="gramStart"/>
      <w:r w:rsidR="001B5EE8">
        <w:rPr>
          <w:lang w:val="en-US"/>
        </w:rPr>
        <w:t>DLE(</w:t>
      </w:r>
      <w:proofErr w:type="gramEnd"/>
      <w:r w:rsidR="001B5EE8">
        <w:rPr>
          <w:lang w:val="en-US"/>
        </w:rPr>
        <w:t>-30) select</w:t>
      </w:r>
      <w:r w:rsidR="008D7948">
        <w:rPr>
          <w:lang w:val="en-US"/>
        </w:rPr>
        <w:t>s</w:t>
      </w:r>
      <w:r w:rsidR="001B5EE8">
        <w:rPr>
          <w:lang w:val="en-US"/>
        </w:rPr>
        <w:t xml:space="preserve"> the first ones since </w:t>
      </w:r>
      <m:oMath>
        <m:r>
          <w:rPr>
            <w:rFonts w:ascii="Cambria Math" w:hAnsi="Cambria Math"/>
            <w:lang w:val="en-US"/>
          </w:rPr>
          <m:t>abs</m:t>
        </m:r>
        <m:d>
          <m:dPr>
            <m:ctrlPr>
              <w:ins w:id="42" w:author="Pietro Pinoli" w:date="2019-09-25T18:39:00Z">
                <w:rPr>
                  <w:rFonts w:ascii="Cambria Math" w:hAnsi="Cambria Math"/>
                  <w:i/>
                  <w:lang w:val="en-US"/>
                </w:rPr>
              </w:ins>
            </m:ctrlPr>
          </m:dPr>
          <m:e>
            <m:r>
              <w:rPr>
                <w:rFonts w:ascii="Cambria Math" w:hAnsi="Cambria Math"/>
                <w:lang w:val="en-US"/>
              </w:rPr>
              <m:t>-40</m:t>
            </m:r>
          </m:e>
        </m:d>
        <m:r>
          <w:rPr>
            <w:rFonts w:ascii="Cambria Math" w:hAnsi="Cambria Math"/>
            <w:lang w:val="en-US"/>
          </w:rPr>
          <m:t>≥abs(-30)</m:t>
        </m:r>
      </m:oMath>
      <w:r w:rsidR="001B5EE8">
        <w:rPr>
          <w:lang w:val="en-US"/>
        </w:rPr>
        <w:t xml:space="preserve">, while </w:t>
      </w:r>
      <w:r w:rsidR="001B5EE8">
        <w:rPr>
          <w:lang w:val="en-US"/>
        </w:rPr>
        <w:lastRenderedPageBreak/>
        <w:t>it discard</w:t>
      </w:r>
      <w:proofErr w:type="spellStart"/>
      <w:r w:rsidR="008D7948">
        <w:rPr>
          <w:lang w:val="en-US"/>
        </w:rPr>
        <w:t>s</w:t>
      </w:r>
      <w:proofErr w:type="spellEnd"/>
      <w:r w:rsidR="001B5EE8">
        <w:rPr>
          <w:lang w:val="en-US"/>
        </w:rPr>
        <w:t xml:space="preserve"> the second ones since </w:t>
      </w:r>
      <m:oMath>
        <m:r>
          <w:rPr>
            <w:rFonts w:ascii="Cambria Math" w:hAnsi="Cambria Math"/>
            <w:lang w:val="en-US"/>
          </w:rPr>
          <m:t>abs</m:t>
        </m:r>
        <m:d>
          <m:dPr>
            <m:ctrlPr>
              <w:ins w:id="43" w:author="Pietro Pinoli" w:date="2019-09-25T18:39:00Z">
                <w:rPr>
                  <w:rFonts w:ascii="Cambria Math" w:hAnsi="Cambria Math"/>
                  <w:i/>
                  <w:lang w:val="en-US"/>
                </w:rPr>
              </w:ins>
            </m:ctrlPr>
          </m:dPr>
          <m:e>
            <m:r>
              <w:rPr>
                <w:rFonts w:ascii="Cambria Math" w:hAnsi="Cambria Math"/>
                <w:lang w:val="en-US"/>
              </w:rPr>
              <m:t>-20</m:t>
            </m:r>
          </m:e>
        </m:d>
        <m:r>
          <w:rPr>
            <w:rFonts w:ascii="Cambria Math" w:hAnsi="Cambria Math"/>
            <w:lang w:val="en-US"/>
          </w:rPr>
          <m:t>≱abs(-30)</m:t>
        </m:r>
      </m:oMath>
      <w:r w:rsidR="001B5EE8">
        <w:rPr>
          <w:lang w:val="en-US"/>
        </w:rPr>
        <w:t>.</w:t>
      </w:r>
      <w:r w:rsidR="005D7C7D">
        <w:rPr>
          <w:lang w:val="en-US"/>
        </w:rPr>
        <w:t xml:space="preserve"> </w:t>
      </w:r>
      <w:proofErr w:type="gramStart"/>
      <w:r w:rsidR="005D7C7D">
        <w:rPr>
          <w:lang w:val="en-US"/>
        </w:rPr>
        <w:t>DGE(</w:t>
      </w:r>
      <w:proofErr w:type="gramEnd"/>
      <w:r w:rsidR="005D7C7D">
        <w:rPr>
          <w:lang w:val="en-US"/>
        </w:rPr>
        <w:t>-30) would instea</w:t>
      </w:r>
      <w:r w:rsidR="003F3EAE">
        <w:rPr>
          <w:lang w:val="en-US"/>
        </w:rPr>
        <w:t>d</w:t>
      </w:r>
      <w:r w:rsidR="005D7C7D">
        <w:rPr>
          <w:lang w:val="en-US"/>
        </w:rPr>
        <w:t xml:space="preserve"> select the second pair and not the first</w:t>
      </w:r>
      <w:r w:rsidR="005E1457">
        <w:rPr>
          <w:lang w:val="en-US"/>
        </w:rPr>
        <w:t xml:space="preserve"> one</w:t>
      </w:r>
      <w:r w:rsidR="005D7C7D">
        <w:rPr>
          <w:lang w:val="en-US"/>
        </w:rPr>
        <w:t>.</w:t>
      </w:r>
    </w:p>
    <w:p w14:paraId="6973ECD9" w14:textId="32497A68" w:rsidR="00B239D5" w:rsidRDefault="00B239D5" w:rsidP="00194524">
      <w:pPr>
        <w:jc w:val="both"/>
        <w:rPr>
          <w:lang w:val="en-US"/>
        </w:rPr>
      </w:pPr>
      <w:r w:rsidRPr="00B239D5">
        <w:rPr>
          <w:noProof/>
          <w:lang w:val="en-US" w:eastAsia="en-US"/>
        </w:rPr>
        <w:drawing>
          <wp:inline distT="0" distB="0" distL="0" distR="0" wp14:anchorId="47E9AFA3" wp14:editId="17AB51D2">
            <wp:extent cx="5733415" cy="1144270"/>
            <wp:effectExtent l="0" t="0" r="698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3415" cy="1144270"/>
                    </a:xfrm>
                    <a:prstGeom prst="rect">
                      <a:avLst/>
                    </a:prstGeom>
                  </pic:spPr>
                </pic:pic>
              </a:graphicData>
            </a:graphic>
          </wp:inline>
        </w:drawing>
      </w:r>
    </w:p>
    <w:p w14:paraId="73421C49" w14:textId="3D8E18F9" w:rsidR="007B6452" w:rsidRDefault="00C724EE" w:rsidP="00194524">
      <w:pPr>
        <w:jc w:val="both"/>
        <w:rPr>
          <w:lang w:val="en-US"/>
        </w:rPr>
      </w:pPr>
      <w:r>
        <w:rPr>
          <w:lang w:val="en-US"/>
        </w:rPr>
        <w:t>If we consider the above image, the evaluation of the conditions is explained in the following table:</w:t>
      </w:r>
    </w:p>
    <w:tbl>
      <w:tblPr>
        <w:tblStyle w:val="Grigliatabella"/>
        <w:tblW w:w="0" w:type="auto"/>
        <w:tblLook w:val="04A0" w:firstRow="1" w:lastRow="0" w:firstColumn="1" w:lastColumn="0" w:noHBand="0" w:noVBand="1"/>
      </w:tblPr>
      <w:tblGrid>
        <w:gridCol w:w="1972"/>
        <w:gridCol w:w="1845"/>
        <w:gridCol w:w="1738"/>
        <w:gridCol w:w="1845"/>
        <w:gridCol w:w="1619"/>
      </w:tblGrid>
      <w:tr w:rsidR="00C724EE" w14:paraId="3F2392FD" w14:textId="3F5E1A4A" w:rsidTr="00E37CBF">
        <w:tc>
          <w:tcPr>
            <w:tcW w:w="1972" w:type="dxa"/>
          </w:tcPr>
          <w:p w14:paraId="624973DE" w14:textId="1F558C79" w:rsidR="00C724EE" w:rsidRDefault="00C724EE" w:rsidP="00E422CE">
            <w:pPr>
              <w:jc w:val="center"/>
              <w:rPr>
                <w:lang w:val="en-US"/>
              </w:rPr>
            </w:pPr>
            <w:r>
              <w:rPr>
                <w:lang w:val="en-US"/>
              </w:rPr>
              <w:t xml:space="preserve">Distal </w:t>
            </w:r>
            <w:r w:rsidR="00E422CE">
              <w:rPr>
                <w:lang w:val="en-US"/>
              </w:rPr>
              <w:t>c</w:t>
            </w:r>
            <w:r>
              <w:rPr>
                <w:lang w:val="en-US"/>
              </w:rPr>
              <w:t>ondition</w:t>
            </w:r>
          </w:p>
        </w:tc>
        <w:tc>
          <w:tcPr>
            <w:tcW w:w="1845" w:type="dxa"/>
          </w:tcPr>
          <w:p w14:paraId="36EEE424" w14:textId="2B8E8BF4" w:rsidR="00C724EE" w:rsidRDefault="00C724EE" w:rsidP="00E422CE">
            <w:pPr>
              <w:jc w:val="center"/>
              <w:rPr>
                <w:lang w:val="en-US"/>
              </w:rPr>
            </w:pPr>
            <w:r>
              <w:rPr>
                <w:lang w:val="en-US"/>
              </w:rPr>
              <w:t xml:space="preserve">Exp </w:t>
            </w:r>
            <w:r w:rsidR="00E422CE">
              <w:rPr>
                <w:lang w:val="en-US"/>
              </w:rPr>
              <w:t>r</w:t>
            </w:r>
            <w:r>
              <w:rPr>
                <w:lang w:val="en-US"/>
              </w:rPr>
              <w:t>egion 1</w:t>
            </w:r>
          </w:p>
        </w:tc>
        <w:tc>
          <w:tcPr>
            <w:tcW w:w="1738" w:type="dxa"/>
          </w:tcPr>
          <w:p w14:paraId="187FEA64" w14:textId="0083D78C" w:rsidR="00C724EE" w:rsidRDefault="00C724EE" w:rsidP="00E37CBF">
            <w:pPr>
              <w:jc w:val="center"/>
              <w:rPr>
                <w:lang w:val="en-US"/>
              </w:rPr>
            </w:pPr>
            <w:r>
              <w:rPr>
                <w:lang w:val="en-US"/>
              </w:rPr>
              <w:t>Selected</w:t>
            </w:r>
          </w:p>
        </w:tc>
        <w:tc>
          <w:tcPr>
            <w:tcW w:w="1845" w:type="dxa"/>
          </w:tcPr>
          <w:p w14:paraId="05B3006A" w14:textId="7605A3E9" w:rsidR="00C724EE" w:rsidRDefault="00C724EE" w:rsidP="00E422CE">
            <w:pPr>
              <w:jc w:val="center"/>
              <w:rPr>
                <w:lang w:val="en-US"/>
              </w:rPr>
            </w:pPr>
            <w:r>
              <w:rPr>
                <w:lang w:val="en-US"/>
              </w:rPr>
              <w:t xml:space="preserve">Exp </w:t>
            </w:r>
            <w:r w:rsidR="00E422CE">
              <w:rPr>
                <w:lang w:val="en-US"/>
              </w:rPr>
              <w:t>r</w:t>
            </w:r>
            <w:r>
              <w:rPr>
                <w:lang w:val="en-US"/>
              </w:rPr>
              <w:t>egion 2</w:t>
            </w:r>
          </w:p>
        </w:tc>
        <w:tc>
          <w:tcPr>
            <w:tcW w:w="1619" w:type="dxa"/>
          </w:tcPr>
          <w:p w14:paraId="182365B9" w14:textId="0292826D" w:rsidR="00C724EE" w:rsidRDefault="00C724EE" w:rsidP="00E37CBF">
            <w:pPr>
              <w:jc w:val="center"/>
              <w:rPr>
                <w:lang w:val="en-US"/>
              </w:rPr>
            </w:pPr>
            <w:r>
              <w:rPr>
                <w:lang w:val="en-US"/>
              </w:rPr>
              <w:t>Selected</w:t>
            </w:r>
          </w:p>
        </w:tc>
      </w:tr>
      <w:tr w:rsidR="00C724EE" w14:paraId="3B1E8299" w14:textId="21021FB5" w:rsidTr="00E37CBF">
        <w:tc>
          <w:tcPr>
            <w:tcW w:w="1972" w:type="dxa"/>
          </w:tcPr>
          <w:p w14:paraId="3D0A07A7" w14:textId="56B506E9" w:rsidR="00C724EE" w:rsidRDefault="00C724EE" w:rsidP="00E37CBF">
            <w:pPr>
              <w:jc w:val="center"/>
              <w:rPr>
                <w:lang w:val="en-US"/>
              </w:rPr>
            </w:pPr>
            <w:proofErr w:type="gramStart"/>
            <w:r>
              <w:rPr>
                <w:lang w:val="en-US"/>
              </w:rPr>
              <w:t>DLE(</w:t>
            </w:r>
            <w:proofErr w:type="gramEnd"/>
            <w:r>
              <w:rPr>
                <w:lang w:val="en-US"/>
              </w:rPr>
              <w:t>-30)</w:t>
            </w:r>
          </w:p>
        </w:tc>
        <w:tc>
          <w:tcPr>
            <w:tcW w:w="1845" w:type="dxa"/>
          </w:tcPr>
          <w:p w14:paraId="44D46177" w14:textId="2419B182" w:rsidR="00C724EE" w:rsidRDefault="00C724EE" w:rsidP="00E37CBF">
            <w:pPr>
              <w:jc w:val="center"/>
              <w:rPr>
                <w:lang w:val="en-US"/>
              </w:rPr>
            </w:pPr>
            <m:oMathPara>
              <m:oMath>
                <m:r>
                  <w:rPr>
                    <w:rFonts w:ascii="Cambria Math" w:hAnsi="Cambria Math"/>
                    <w:lang w:val="en-US"/>
                  </w:rPr>
                  <m:t>-20≤-30</m:t>
                </m:r>
              </m:oMath>
            </m:oMathPara>
          </w:p>
        </w:tc>
        <w:tc>
          <w:tcPr>
            <w:tcW w:w="1738" w:type="dxa"/>
          </w:tcPr>
          <w:p w14:paraId="564D5080" w14:textId="26266B0F" w:rsidR="00C724EE" w:rsidRPr="00E37CBF" w:rsidRDefault="003D1739" w:rsidP="00E37CBF">
            <w:pPr>
              <w:jc w:val="center"/>
              <w:rPr>
                <w:rFonts w:ascii="MS Mincho" w:eastAsia="MS Mincho" w:hAnsi="MS Mincho" w:cs="MS Mincho"/>
                <w:b/>
                <w:lang w:val="en-US"/>
              </w:rPr>
            </w:pPr>
            <w:r>
              <w:rPr>
                <w:rFonts w:ascii="MS Mincho" w:eastAsia="MS Mincho" w:hAnsi="MS Mincho" w:cs="MS Mincho"/>
                <w:b/>
                <w:color w:val="000000" w:themeColor="text1"/>
                <w:lang w:val="en-US"/>
              </w:rPr>
              <w:t>no</w:t>
            </w:r>
          </w:p>
        </w:tc>
        <w:tc>
          <w:tcPr>
            <w:tcW w:w="1845" w:type="dxa"/>
          </w:tcPr>
          <w:p w14:paraId="22ABFD3B" w14:textId="7E4FCBE0" w:rsidR="00C724EE" w:rsidRDefault="00C724EE" w:rsidP="00E37CBF">
            <w:pPr>
              <w:jc w:val="center"/>
              <w:rPr>
                <w:lang w:val="en-US"/>
              </w:rPr>
            </w:pPr>
            <m:oMathPara>
              <m:oMath>
                <m:r>
                  <w:rPr>
                    <w:rFonts w:ascii="Cambria Math" w:hAnsi="Cambria Math"/>
                    <w:lang w:val="en-US"/>
                  </w:rPr>
                  <m:t>-40≤-30</m:t>
                </m:r>
              </m:oMath>
            </m:oMathPara>
          </w:p>
        </w:tc>
        <w:tc>
          <w:tcPr>
            <w:tcW w:w="1619" w:type="dxa"/>
          </w:tcPr>
          <w:p w14:paraId="698730C1" w14:textId="0E2B56B7" w:rsidR="00C724EE" w:rsidRDefault="003D1739" w:rsidP="00E37CBF">
            <w:pPr>
              <w:jc w:val="center"/>
              <w:rPr>
                <w:lang w:val="en-US"/>
              </w:rPr>
            </w:pPr>
            <w:r>
              <w:rPr>
                <w:rFonts w:ascii="MS Mincho" w:eastAsia="MS Mincho" w:hAnsi="MS Mincho" w:cs="MS Mincho"/>
                <w:lang w:val="en-US"/>
              </w:rPr>
              <w:t>yes</w:t>
            </w:r>
          </w:p>
        </w:tc>
      </w:tr>
      <w:tr w:rsidR="00C724EE" w14:paraId="52187EAC" w14:textId="02663954" w:rsidTr="00E37CBF">
        <w:tc>
          <w:tcPr>
            <w:tcW w:w="1972" w:type="dxa"/>
          </w:tcPr>
          <w:p w14:paraId="52CABB64" w14:textId="4C5F976C" w:rsidR="00C724EE" w:rsidRDefault="005179D1" w:rsidP="00E37CBF">
            <w:pPr>
              <w:jc w:val="center"/>
              <w:rPr>
                <w:lang w:val="en-US"/>
              </w:rPr>
            </w:pPr>
            <w:proofErr w:type="gramStart"/>
            <w:r>
              <w:rPr>
                <w:lang w:val="en-US"/>
              </w:rPr>
              <w:t>DGE(</w:t>
            </w:r>
            <w:proofErr w:type="gramEnd"/>
            <w:r>
              <w:rPr>
                <w:lang w:val="en-US"/>
              </w:rPr>
              <w:t>-30)</w:t>
            </w:r>
          </w:p>
        </w:tc>
        <w:tc>
          <w:tcPr>
            <w:tcW w:w="1845" w:type="dxa"/>
          </w:tcPr>
          <w:p w14:paraId="4683D01B" w14:textId="142D26A3" w:rsidR="00C724EE" w:rsidRDefault="005179D1" w:rsidP="00E37CBF">
            <w:pPr>
              <w:jc w:val="center"/>
              <w:rPr>
                <w:lang w:val="en-US"/>
              </w:rPr>
            </w:pPr>
            <m:oMathPara>
              <m:oMath>
                <m:r>
                  <w:rPr>
                    <w:rFonts w:ascii="Cambria Math" w:hAnsi="Cambria Math"/>
                    <w:lang w:val="en-US"/>
                  </w:rPr>
                  <m:t>-20≥-30</m:t>
                </m:r>
              </m:oMath>
            </m:oMathPara>
          </w:p>
        </w:tc>
        <w:tc>
          <w:tcPr>
            <w:tcW w:w="1738" w:type="dxa"/>
          </w:tcPr>
          <w:p w14:paraId="41316AEE" w14:textId="22691B13" w:rsidR="00C724EE" w:rsidRDefault="003D1739" w:rsidP="003D1739">
            <w:pPr>
              <w:jc w:val="center"/>
              <w:rPr>
                <w:lang w:val="en-US"/>
              </w:rPr>
            </w:pPr>
            <w:r>
              <w:rPr>
                <w:rFonts w:ascii="MS Mincho" w:eastAsia="MS Mincho" w:hAnsi="MS Mincho" w:cs="MS Mincho"/>
                <w:lang w:val="en-US"/>
              </w:rPr>
              <w:t>yes</w:t>
            </w:r>
          </w:p>
        </w:tc>
        <w:tc>
          <w:tcPr>
            <w:tcW w:w="1845" w:type="dxa"/>
          </w:tcPr>
          <w:p w14:paraId="49D38169" w14:textId="07BAE8A1" w:rsidR="00C724EE" w:rsidRDefault="005179D1" w:rsidP="00E37CBF">
            <w:pPr>
              <w:jc w:val="center"/>
              <w:rPr>
                <w:lang w:val="en-US"/>
              </w:rPr>
            </w:pPr>
            <m:oMathPara>
              <m:oMath>
                <m:r>
                  <w:rPr>
                    <w:rFonts w:ascii="Cambria Math" w:hAnsi="Cambria Math"/>
                    <w:lang w:val="en-US"/>
                  </w:rPr>
                  <m:t>-40≥-30</m:t>
                </m:r>
              </m:oMath>
            </m:oMathPara>
          </w:p>
        </w:tc>
        <w:tc>
          <w:tcPr>
            <w:tcW w:w="1619" w:type="dxa"/>
          </w:tcPr>
          <w:p w14:paraId="26B1FD7F" w14:textId="2854D8DA" w:rsidR="00C724EE" w:rsidRDefault="003D1739" w:rsidP="00E37CBF">
            <w:pPr>
              <w:jc w:val="center"/>
              <w:rPr>
                <w:lang w:val="en-US"/>
              </w:rPr>
            </w:pPr>
            <w:r>
              <w:rPr>
                <w:rFonts w:ascii="MS Mincho" w:eastAsia="MS Mincho" w:hAnsi="MS Mincho" w:cs="MS Mincho"/>
                <w:b/>
                <w:color w:val="000000" w:themeColor="text1"/>
                <w:lang w:val="en-US"/>
              </w:rPr>
              <w:t>no</w:t>
            </w:r>
          </w:p>
        </w:tc>
      </w:tr>
      <w:tr w:rsidR="005179D1" w14:paraId="47DE2460" w14:textId="77777777" w:rsidTr="00FC4FE0">
        <w:tc>
          <w:tcPr>
            <w:tcW w:w="1972" w:type="dxa"/>
          </w:tcPr>
          <w:p w14:paraId="61CB279F" w14:textId="4AF01743" w:rsidR="005179D1" w:rsidRDefault="005179D1" w:rsidP="00FC4FE0">
            <w:pPr>
              <w:jc w:val="center"/>
              <w:rPr>
                <w:lang w:val="en-US"/>
              </w:rPr>
            </w:pPr>
            <w:proofErr w:type="gramStart"/>
            <w:r>
              <w:rPr>
                <w:lang w:val="en-US"/>
              </w:rPr>
              <w:t>DL(</w:t>
            </w:r>
            <w:proofErr w:type="gramEnd"/>
            <w:r>
              <w:rPr>
                <w:lang w:val="en-US"/>
              </w:rPr>
              <w:t>-20)</w:t>
            </w:r>
          </w:p>
        </w:tc>
        <w:tc>
          <w:tcPr>
            <w:tcW w:w="1845" w:type="dxa"/>
          </w:tcPr>
          <w:p w14:paraId="49BBFB84" w14:textId="18943B11" w:rsidR="005179D1" w:rsidRDefault="005179D1" w:rsidP="00FC4FE0">
            <w:pPr>
              <w:jc w:val="center"/>
              <w:rPr>
                <w:lang w:val="en-US"/>
              </w:rPr>
            </w:pPr>
            <m:oMathPara>
              <m:oMath>
                <m:r>
                  <w:rPr>
                    <w:rFonts w:ascii="Cambria Math" w:hAnsi="Cambria Math"/>
                    <w:lang w:val="en-US"/>
                  </w:rPr>
                  <m:t>-20&lt;-20</m:t>
                </m:r>
              </m:oMath>
            </m:oMathPara>
          </w:p>
        </w:tc>
        <w:tc>
          <w:tcPr>
            <w:tcW w:w="1738" w:type="dxa"/>
          </w:tcPr>
          <w:p w14:paraId="4BACE15A" w14:textId="393A865C" w:rsidR="005179D1" w:rsidRDefault="003D1739" w:rsidP="00FC4FE0">
            <w:pPr>
              <w:jc w:val="center"/>
              <w:rPr>
                <w:lang w:val="en-US"/>
              </w:rPr>
            </w:pPr>
            <w:r>
              <w:rPr>
                <w:rFonts w:ascii="MS Mincho" w:eastAsia="MS Mincho" w:hAnsi="MS Mincho" w:cs="MS Mincho"/>
                <w:b/>
                <w:color w:val="000000" w:themeColor="text1"/>
                <w:lang w:val="en-US"/>
              </w:rPr>
              <w:t>no</w:t>
            </w:r>
          </w:p>
        </w:tc>
        <w:tc>
          <w:tcPr>
            <w:tcW w:w="1845" w:type="dxa"/>
          </w:tcPr>
          <w:p w14:paraId="424E10D6" w14:textId="763434BB" w:rsidR="005179D1" w:rsidRDefault="005179D1" w:rsidP="00FC4FE0">
            <w:pPr>
              <w:jc w:val="center"/>
              <w:rPr>
                <w:lang w:val="en-US"/>
              </w:rPr>
            </w:pPr>
            <m:oMathPara>
              <m:oMath>
                <m:r>
                  <w:rPr>
                    <w:rFonts w:ascii="Cambria Math" w:hAnsi="Cambria Math"/>
                    <w:lang w:val="en-US"/>
                  </w:rPr>
                  <m:t>-40&lt;-20</m:t>
                </m:r>
              </m:oMath>
            </m:oMathPara>
          </w:p>
        </w:tc>
        <w:tc>
          <w:tcPr>
            <w:tcW w:w="1619" w:type="dxa"/>
          </w:tcPr>
          <w:p w14:paraId="47E8C519" w14:textId="3E601F7B" w:rsidR="005179D1" w:rsidRDefault="003D1739" w:rsidP="00FC4FE0">
            <w:pPr>
              <w:jc w:val="center"/>
              <w:rPr>
                <w:lang w:val="en-US"/>
              </w:rPr>
            </w:pPr>
            <w:r>
              <w:rPr>
                <w:rFonts w:ascii="MS Mincho" w:eastAsia="MS Mincho" w:hAnsi="MS Mincho" w:cs="MS Mincho"/>
                <w:lang w:val="en-US"/>
              </w:rPr>
              <w:t>yes</w:t>
            </w:r>
          </w:p>
        </w:tc>
      </w:tr>
      <w:tr w:rsidR="00C724EE" w14:paraId="0410D000" w14:textId="1556AA89" w:rsidTr="00E37CBF">
        <w:tc>
          <w:tcPr>
            <w:tcW w:w="1972" w:type="dxa"/>
          </w:tcPr>
          <w:p w14:paraId="10C06B0C" w14:textId="63D2AD94" w:rsidR="00C724EE" w:rsidRDefault="005179D1" w:rsidP="00E37CBF">
            <w:pPr>
              <w:jc w:val="center"/>
              <w:rPr>
                <w:lang w:val="en-US"/>
              </w:rPr>
            </w:pPr>
            <w:proofErr w:type="gramStart"/>
            <w:r>
              <w:rPr>
                <w:lang w:val="en-US"/>
              </w:rPr>
              <w:t>DL(</w:t>
            </w:r>
            <w:proofErr w:type="gramEnd"/>
            <w:r>
              <w:rPr>
                <w:lang w:val="en-US"/>
              </w:rPr>
              <w:t>-40)</w:t>
            </w:r>
          </w:p>
        </w:tc>
        <w:tc>
          <w:tcPr>
            <w:tcW w:w="1845" w:type="dxa"/>
          </w:tcPr>
          <w:p w14:paraId="40D767AD" w14:textId="275AE85C" w:rsidR="00C724EE" w:rsidRDefault="005179D1" w:rsidP="00E37CBF">
            <w:pPr>
              <w:jc w:val="center"/>
              <w:rPr>
                <w:lang w:val="en-US"/>
              </w:rPr>
            </w:pPr>
            <m:oMathPara>
              <m:oMath>
                <m:r>
                  <w:rPr>
                    <w:rFonts w:ascii="Cambria Math" w:hAnsi="Cambria Math"/>
                    <w:lang w:val="en-US"/>
                  </w:rPr>
                  <m:t>-20&lt;-40</m:t>
                </m:r>
              </m:oMath>
            </m:oMathPara>
          </w:p>
        </w:tc>
        <w:tc>
          <w:tcPr>
            <w:tcW w:w="1738" w:type="dxa"/>
          </w:tcPr>
          <w:p w14:paraId="6D5C2C4D" w14:textId="3CF86198" w:rsidR="00C724EE" w:rsidRDefault="003D1739" w:rsidP="00E37CBF">
            <w:pPr>
              <w:jc w:val="center"/>
              <w:rPr>
                <w:lang w:val="en-US"/>
              </w:rPr>
            </w:pPr>
            <w:r>
              <w:rPr>
                <w:rFonts w:ascii="MS Mincho" w:eastAsia="MS Mincho" w:hAnsi="MS Mincho" w:cs="MS Mincho"/>
                <w:b/>
                <w:color w:val="000000" w:themeColor="text1"/>
                <w:lang w:val="en-US"/>
              </w:rPr>
              <w:t>no</w:t>
            </w:r>
          </w:p>
        </w:tc>
        <w:tc>
          <w:tcPr>
            <w:tcW w:w="1845" w:type="dxa"/>
          </w:tcPr>
          <w:p w14:paraId="22B13A28" w14:textId="750C09E1" w:rsidR="00C724EE" w:rsidRDefault="005179D1" w:rsidP="00E37CBF">
            <w:pPr>
              <w:jc w:val="center"/>
              <w:rPr>
                <w:lang w:val="en-US"/>
              </w:rPr>
            </w:pPr>
            <m:oMathPara>
              <m:oMath>
                <m:r>
                  <w:rPr>
                    <w:rFonts w:ascii="Cambria Math" w:hAnsi="Cambria Math"/>
                    <w:lang w:val="en-US"/>
                  </w:rPr>
                  <m:t>-40&lt;-40</m:t>
                </m:r>
              </m:oMath>
            </m:oMathPara>
          </w:p>
        </w:tc>
        <w:tc>
          <w:tcPr>
            <w:tcW w:w="1619" w:type="dxa"/>
          </w:tcPr>
          <w:p w14:paraId="38D9197E" w14:textId="79E47F8A" w:rsidR="00C724EE" w:rsidRDefault="003D1739" w:rsidP="00E37CBF">
            <w:pPr>
              <w:jc w:val="center"/>
              <w:rPr>
                <w:lang w:val="en-US"/>
              </w:rPr>
            </w:pPr>
            <w:r>
              <w:rPr>
                <w:rFonts w:ascii="MS Mincho" w:eastAsia="MS Mincho" w:hAnsi="MS Mincho" w:cs="MS Mincho"/>
                <w:b/>
                <w:color w:val="000000" w:themeColor="text1"/>
                <w:lang w:val="en-US"/>
              </w:rPr>
              <w:t>no</w:t>
            </w:r>
          </w:p>
        </w:tc>
      </w:tr>
      <w:tr w:rsidR="00C724EE" w14:paraId="06A7BD60" w14:textId="7BB3DACD" w:rsidTr="00E37CBF">
        <w:tc>
          <w:tcPr>
            <w:tcW w:w="1972" w:type="dxa"/>
          </w:tcPr>
          <w:p w14:paraId="14083DB6" w14:textId="4166E4C3" w:rsidR="00C724EE" w:rsidRDefault="005179D1" w:rsidP="00E37CBF">
            <w:pPr>
              <w:jc w:val="center"/>
              <w:rPr>
                <w:lang w:val="en-US"/>
              </w:rPr>
            </w:pPr>
            <w:proofErr w:type="gramStart"/>
            <w:r>
              <w:rPr>
                <w:lang w:val="en-US"/>
              </w:rPr>
              <w:t>DG(</w:t>
            </w:r>
            <w:proofErr w:type="gramEnd"/>
            <w:r w:rsidR="0085302F">
              <w:rPr>
                <w:lang w:val="en-US"/>
              </w:rPr>
              <w:t>-20</w:t>
            </w:r>
            <w:r>
              <w:rPr>
                <w:lang w:val="en-US"/>
              </w:rPr>
              <w:t>)</w:t>
            </w:r>
          </w:p>
        </w:tc>
        <w:tc>
          <w:tcPr>
            <w:tcW w:w="1845" w:type="dxa"/>
          </w:tcPr>
          <w:p w14:paraId="1B341AF4" w14:textId="151D9FD4" w:rsidR="00C724EE" w:rsidRDefault="0085302F" w:rsidP="00E37CBF">
            <w:pPr>
              <w:jc w:val="center"/>
              <w:rPr>
                <w:lang w:val="en-US"/>
              </w:rPr>
            </w:pPr>
            <m:oMathPara>
              <m:oMath>
                <m:r>
                  <w:rPr>
                    <w:rFonts w:ascii="Cambria Math" w:hAnsi="Cambria Math"/>
                    <w:lang w:val="en-US"/>
                  </w:rPr>
                  <m:t>-20&gt;-20</m:t>
                </m:r>
              </m:oMath>
            </m:oMathPara>
          </w:p>
        </w:tc>
        <w:tc>
          <w:tcPr>
            <w:tcW w:w="1738" w:type="dxa"/>
          </w:tcPr>
          <w:p w14:paraId="540C8CD6" w14:textId="50FC1200" w:rsidR="00C724EE" w:rsidRDefault="00564EA9" w:rsidP="00E37CBF">
            <w:pPr>
              <w:jc w:val="center"/>
              <w:rPr>
                <w:lang w:val="en-US"/>
              </w:rPr>
            </w:pPr>
            <w:r>
              <w:rPr>
                <w:rFonts w:ascii="MS Mincho" w:eastAsia="MS Mincho" w:hAnsi="MS Mincho" w:cs="MS Mincho"/>
                <w:b/>
                <w:color w:val="000000" w:themeColor="text1"/>
                <w:lang w:val="en-US"/>
              </w:rPr>
              <w:t>no</w:t>
            </w:r>
          </w:p>
        </w:tc>
        <w:tc>
          <w:tcPr>
            <w:tcW w:w="1845" w:type="dxa"/>
          </w:tcPr>
          <w:p w14:paraId="38FAC015" w14:textId="58129DA5" w:rsidR="00C724EE" w:rsidRDefault="0085302F" w:rsidP="00E37CBF">
            <w:pPr>
              <w:jc w:val="center"/>
              <w:rPr>
                <w:lang w:val="en-US"/>
              </w:rPr>
            </w:pPr>
            <m:oMathPara>
              <m:oMath>
                <m:r>
                  <w:rPr>
                    <w:rFonts w:ascii="Cambria Math" w:hAnsi="Cambria Math"/>
                    <w:lang w:val="en-US"/>
                  </w:rPr>
                  <m:t>-40&gt;-20</m:t>
                </m:r>
              </m:oMath>
            </m:oMathPara>
          </w:p>
        </w:tc>
        <w:tc>
          <w:tcPr>
            <w:tcW w:w="1619" w:type="dxa"/>
          </w:tcPr>
          <w:p w14:paraId="3DDDD71F" w14:textId="4C58421C" w:rsidR="00C724EE" w:rsidRDefault="003D1739" w:rsidP="00E37CBF">
            <w:pPr>
              <w:jc w:val="center"/>
              <w:rPr>
                <w:lang w:val="en-US"/>
              </w:rPr>
            </w:pPr>
            <w:r>
              <w:rPr>
                <w:rFonts w:ascii="MS Mincho" w:eastAsia="MS Mincho" w:hAnsi="MS Mincho" w:cs="MS Mincho"/>
                <w:b/>
                <w:color w:val="000000" w:themeColor="text1"/>
                <w:lang w:val="en-US"/>
              </w:rPr>
              <w:t>no</w:t>
            </w:r>
          </w:p>
        </w:tc>
      </w:tr>
      <w:tr w:rsidR="00564EA9" w14:paraId="7BC2E35A" w14:textId="77777777" w:rsidTr="00E37CBF">
        <w:tc>
          <w:tcPr>
            <w:tcW w:w="1972" w:type="dxa"/>
          </w:tcPr>
          <w:p w14:paraId="1DABB4E6" w14:textId="28EAF876" w:rsidR="00564EA9" w:rsidRDefault="00564EA9" w:rsidP="00564EA9">
            <w:pPr>
              <w:jc w:val="center"/>
              <w:rPr>
                <w:lang w:val="en-US"/>
              </w:rPr>
            </w:pPr>
            <w:proofErr w:type="gramStart"/>
            <w:r>
              <w:rPr>
                <w:lang w:val="en-US"/>
              </w:rPr>
              <w:t>DG(</w:t>
            </w:r>
            <w:proofErr w:type="gramEnd"/>
            <w:r>
              <w:rPr>
                <w:lang w:val="en-US"/>
              </w:rPr>
              <w:t>-40)</w:t>
            </w:r>
          </w:p>
        </w:tc>
        <w:tc>
          <w:tcPr>
            <w:tcW w:w="1845" w:type="dxa"/>
          </w:tcPr>
          <w:p w14:paraId="5F479C71" w14:textId="5EF82742" w:rsidR="00564EA9" w:rsidRDefault="00564EA9" w:rsidP="00564EA9">
            <w:pPr>
              <w:jc w:val="center"/>
              <w:rPr>
                <w:lang w:val="en-US"/>
              </w:rPr>
            </w:pPr>
            <m:oMathPara>
              <m:oMath>
                <m:r>
                  <w:rPr>
                    <w:rFonts w:ascii="Cambria Math" w:hAnsi="Cambria Math"/>
                    <w:lang w:val="en-US"/>
                  </w:rPr>
                  <m:t>-20&gt;-40</m:t>
                </m:r>
              </m:oMath>
            </m:oMathPara>
          </w:p>
        </w:tc>
        <w:tc>
          <w:tcPr>
            <w:tcW w:w="1738" w:type="dxa"/>
          </w:tcPr>
          <w:p w14:paraId="5949806D" w14:textId="432182E8" w:rsidR="00564EA9" w:rsidRDefault="00564EA9" w:rsidP="00564EA9">
            <w:pPr>
              <w:jc w:val="center"/>
              <w:rPr>
                <w:rFonts w:ascii="MS Mincho" w:eastAsia="MS Mincho" w:hAnsi="MS Mincho" w:cs="MS Mincho"/>
                <w:b/>
                <w:color w:val="000000" w:themeColor="text1"/>
                <w:lang w:val="en-US"/>
              </w:rPr>
            </w:pPr>
            <w:r>
              <w:rPr>
                <w:rFonts w:ascii="MS Mincho" w:eastAsia="MS Mincho" w:hAnsi="MS Mincho" w:cs="MS Mincho"/>
                <w:b/>
                <w:color w:val="000000" w:themeColor="text1"/>
                <w:lang w:val="en-US"/>
              </w:rPr>
              <w:t>yes</w:t>
            </w:r>
          </w:p>
        </w:tc>
        <w:tc>
          <w:tcPr>
            <w:tcW w:w="1845" w:type="dxa"/>
          </w:tcPr>
          <w:p w14:paraId="73D0CC95" w14:textId="31549E18" w:rsidR="00564EA9" w:rsidRDefault="00564EA9" w:rsidP="00564EA9">
            <w:pPr>
              <w:jc w:val="center"/>
              <w:rPr>
                <w:lang w:val="en-US"/>
              </w:rPr>
            </w:pPr>
            <m:oMathPara>
              <m:oMath>
                <m:r>
                  <w:rPr>
                    <w:rFonts w:ascii="Cambria Math" w:hAnsi="Cambria Math"/>
                    <w:lang w:val="en-US"/>
                  </w:rPr>
                  <m:t>-40&gt;-40</m:t>
                </m:r>
              </m:oMath>
            </m:oMathPara>
          </w:p>
        </w:tc>
        <w:tc>
          <w:tcPr>
            <w:tcW w:w="1619" w:type="dxa"/>
          </w:tcPr>
          <w:p w14:paraId="2C455B0E" w14:textId="41CED311" w:rsidR="00564EA9" w:rsidRDefault="00564EA9" w:rsidP="00564EA9">
            <w:pPr>
              <w:jc w:val="center"/>
              <w:rPr>
                <w:rFonts w:ascii="MS Mincho" w:eastAsia="MS Mincho" w:hAnsi="MS Mincho" w:cs="MS Mincho"/>
                <w:b/>
                <w:color w:val="000000" w:themeColor="text1"/>
                <w:lang w:val="en-US"/>
              </w:rPr>
            </w:pPr>
            <w:r>
              <w:rPr>
                <w:rFonts w:ascii="MS Mincho" w:eastAsia="MS Mincho" w:hAnsi="MS Mincho" w:cs="MS Mincho"/>
                <w:b/>
                <w:color w:val="000000" w:themeColor="text1"/>
                <w:lang w:val="en-US"/>
              </w:rPr>
              <w:t>no</w:t>
            </w:r>
          </w:p>
        </w:tc>
      </w:tr>
    </w:tbl>
    <w:p w14:paraId="478E6A3A" w14:textId="77777777" w:rsidR="00C724EE" w:rsidRDefault="00C724EE" w:rsidP="00194524">
      <w:pPr>
        <w:jc w:val="both"/>
        <w:rPr>
          <w:lang w:val="en-US"/>
        </w:rPr>
      </w:pPr>
    </w:p>
    <w:p w14:paraId="35FD75DE" w14:textId="1BEB3B1C" w:rsidR="00E61978" w:rsidRPr="00347522" w:rsidRDefault="00E61978" w:rsidP="00E61978">
      <w:pPr>
        <w:jc w:val="both"/>
        <w:rPr>
          <w:lang w:val="en-GB"/>
        </w:rPr>
      </w:pPr>
      <w:r w:rsidRPr="00977B49">
        <w:rPr>
          <w:lang w:val="en-US"/>
        </w:rPr>
        <w:t xml:space="preserve">An additional clause that can be specified in a </w:t>
      </w:r>
      <w:proofErr w:type="spellStart"/>
      <w:r w:rsidRPr="00977B49">
        <w:rPr>
          <w:lang w:val="en-US"/>
        </w:rPr>
        <w:t>genometric</w:t>
      </w:r>
      <w:proofErr w:type="spellEnd"/>
      <w:r w:rsidRPr="00977B49">
        <w:rPr>
          <w:lang w:val="en-US"/>
        </w:rPr>
        <w:t xml:space="preserve"> predicate is UP/DOWN (or UPSTREAM/DOWNSTREAM), called the </w:t>
      </w:r>
      <w:r w:rsidRPr="00977B49">
        <w:rPr>
          <w:i/>
          <w:lang w:val="en-US"/>
        </w:rPr>
        <w:t>upstream/downstream clause</w:t>
      </w:r>
      <w:r w:rsidRPr="00977B49">
        <w:rPr>
          <w:lang w:val="en-US"/>
        </w:rPr>
        <w:t xml:space="preserve">, which refers to the upstream </w:t>
      </w:r>
      <w:r>
        <w:rPr>
          <w:lang w:val="en-US"/>
        </w:rPr>
        <w:t>or</w:t>
      </w:r>
      <w:r w:rsidRPr="00977B49">
        <w:rPr>
          <w:lang w:val="en-US"/>
        </w:rPr>
        <w:t xml:space="preserve"> downstream directions of the genome. This clause requires that the rest of the predicate hold</w:t>
      </w:r>
      <w:r>
        <w:rPr>
          <w:lang w:val="en-US"/>
        </w:rPr>
        <w:t>s</w:t>
      </w:r>
      <w:r w:rsidRPr="00977B49">
        <w:rPr>
          <w:lang w:val="en-US"/>
        </w:rPr>
        <w:t xml:space="preserve"> only on the upstream (downstream) genome with respect to the anchor region. </w:t>
      </w:r>
      <w:r w:rsidRPr="00347522">
        <w:rPr>
          <w:lang w:val="en-GB"/>
        </w:rPr>
        <w:t>More specifically:</w:t>
      </w:r>
    </w:p>
    <w:p w14:paraId="579F9C31" w14:textId="77777777" w:rsidR="00E61978" w:rsidRPr="00977B49" w:rsidRDefault="00E61978" w:rsidP="00E61978">
      <w:pPr>
        <w:numPr>
          <w:ilvl w:val="0"/>
          <w:numId w:val="20"/>
        </w:numPr>
        <w:contextualSpacing/>
        <w:jc w:val="both"/>
        <w:rPr>
          <w:lang w:val="en-US"/>
        </w:rPr>
      </w:pPr>
      <w:r w:rsidRPr="00977B49">
        <w:rPr>
          <w:lang w:val="en-US"/>
        </w:rPr>
        <w:t>in the positive strand (or when the strand is unknown), UP is true for those regions of the experiment whose right-end is lower than, or equal to, the left-end of the anchor, and DOWN is true for those regions of the experiment whose left-end is higher than</w:t>
      </w:r>
      <w:r w:rsidRPr="00977B49">
        <w:rPr>
          <w:color w:val="9FC5E8"/>
          <w:lang w:val="en-US"/>
        </w:rPr>
        <w:t xml:space="preserve">, </w:t>
      </w:r>
      <w:r w:rsidRPr="00977B49">
        <w:rPr>
          <w:lang w:val="en-US"/>
        </w:rPr>
        <w:t>or equal to, the right-end of the anchor;</w:t>
      </w:r>
    </w:p>
    <w:p w14:paraId="2137D5C6" w14:textId="77777777" w:rsidR="00E61978" w:rsidRPr="00977B49" w:rsidRDefault="00E61978" w:rsidP="00E61978">
      <w:pPr>
        <w:numPr>
          <w:ilvl w:val="0"/>
          <w:numId w:val="20"/>
        </w:numPr>
        <w:contextualSpacing/>
        <w:jc w:val="both"/>
        <w:rPr>
          <w:lang w:val="en-US"/>
        </w:rPr>
      </w:pPr>
      <w:r w:rsidRPr="00977B49">
        <w:rPr>
          <w:lang w:val="en-US"/>
        </w:rPr>
        <w:t>in the negative st</w:t>
      </w:r>
      <w:r>
        <w:rPr>
          <w:lang w:val="en-US"/>
        </w:rPr>
        <w:t>rand inequalities are exchanged;</w:t>
      </w:r>
    </w:p>
    <w:p w14:paraId="7610DBD4" w14:textId="77777777" w:rsidR="00E61978" w:rsidRPr="00977B49" w:rsidRDefault="00E61978" w:rsidP="00E61978">
      <w:pPr>
        <w:numPr>
          <w:ilvl w:val="0"/>
          <w:numId w:val="20"/>
        </w:numPr>
        <w:contextualSpacing/>
        <w:jc w:val="both"/>
        <w:rPr>
          <w:lang w:val="en-US"/>
        </w:rPr>
      </w:pPr>
      <w:r w:rsidRPr="00977B49">
        <w:rPr>
          <w:lang w:val="en-US"/>
        </w:rPr>
        <w:t>remaining regions of the experiment must be overlapping with the anchor region.</w:t>
      </w:r>
    </w:p>
    <w:p w14:paraId="7FCE381E" w14:textId="77777777" w:rsidR="00E61978" w:rsidRPr="00977B49" w:rsidRDefault="00E61978" w:rsidP="00E61978">
      <w:pPr>
        <w:jc w:val="both"/>
        <w:rPr>
          <w:lang w:val="en-US"/>
        </w:rPr>
      </w:pPr>
      <w:r w:rsidRPr="00977B49">
        <w:rPr>
          <w:lang w:val="en-US"/>
        </w:rPr>
        <w:t>When this clause is not present, distal conditions apply to both directions of the genome indifferently.</w:t>
      </w:r>
    </w:p>
    <w:p w14:paraId="254BCA84" w14:textId="77777777" w:rsidR="00E61978" w:rsidRPr="00977B49" w:rsidRDefault="00E61978" w:rsidP="00E61978">
      <w:pPr>
        <w:jc w:val="both"/>
        <w:rPr>
          <w:lang w:val="en-US"/>
        </w:rPr>
      </w:pPr>
    </w:p>
    <w:p w14:paraId="67A4E7EB" w14:textId="77777777" w:rsidR="00E61978" w:rsidRPr="00977B49" w:rsidRDefault="00E61978" w:rsidP="00E61978">
      <w:pPr>
        <w:jc w:val="both"/>
        <w:rPr>
          <w:lang w:val="en-US"/>
        </w:rPr>
      </w:pPr>
      <w:proofErr w:type="spellStart"/>
      <w:r w:rsidRPr="00977B49">
        <w:rPr>
          <w:lang w:val="en-US"/>
        </w:rPr>
        <w:t>Genometric</w:t>
      </w:r>
      <w:proofErr w:type="spellEnd"/>
      <w:r w:rsidRPr="00977B49">
        <w:rPr>
          <w:lang w:val="en-US"/>
        </w:rPr>
        <w:t xml:space="preserve"> clauses are strings composed of concatenations of </w:t>
      </w:r>
      <w:r>
        <w:rPr>
          <w:lang w:val="en-US"/>
        </w:rPr>
        <w:t xml:space="preserve">at least one and at most four </w:t>
      </w:r>
      <w:r w:rsidRPr="00977B49">
        <w:rPr>
          <w:lang w:val="en-US"/>
        </w:rPr>
        <w:t>distal conditions</w:t>
      </w:r>
      <w:r>
        <w:rPr>
          <w:lang w:val="en-US"/>
        </w:rPr>
        <w:t xml:space="preserve"> including </w:t>
      </w:r>
      <w:r w:rsidRPr="00352D12">
        <w:rPr>
          <w:lang w:val="en-US"/>
        </w:rPr>
        <w:t>DLE</w:t>
      </w:r>
      <w:r>
        <w:rPr>
          <w:lang w:val="en-US"/>
        </w:rPr>
        <w:t xml:space="preserve"> (or DL), </w:t>
      </w:r>
      <w:r w:rsidRPr="00352D12">
        <w:rPr>
          <w:lang w:val="en-US"/>
        </w:rPr>
        <w:t>DGE</w:t>
      </w:r>
      <w:r>
        <w:rPr>
          <w:lang w:val="en-US"/>
        </w:rPr>
        <w:t xml:space="preserve"> (or DG), </w:t>
      </w:r>
      <w:r w:rsidRPr="00352D12">
        <w:rPr>
          <w:lang w:val="en-US"/>
        </w:rPr>
        <w:t>MD</w:t>
      </w:r>
      <w:r>
        <w:rPr>
          <w:lang w:val="en-US"/>
        </w:rPr>
        <w:t xml:space="preserve">, </w:t>
      </w:r>
      <w:r w:rsidRPr="00352D12">
        <w:rPr>
          <w:lang w:val="en-US"/>
        </w:rPr>
        <w:t xml:space="preserve">UPSTREAM </w:t>
      </w:r>
      <w:r>
        <w:rPr>
          <w:lang w:val="en-US"/>
        </w:rPr>
        <w:t>or</w:t>
      </w:r>
      <w:r w:rsidRPr="00352D12">
        <w:rPr>
          <w:lang w:val="en-US"/>
        </w:rPr>
        <w:t xml:space="preserve"> DOWNSTREAM</w:t>
      </w:r>
      <w:r w:rsidRPr="00977B49">
        <w:rPr>
          <w:lang w:val="en-US"/>
        </w:rPr>
        <w:t xml:space="preserve">; we say that a </w:t>
      </w:r>
      <w:proofErr w:type="spellStart"/>
      <w:r w:rsidRPr="00977B49">
        <w:rPr>
          <w:lang w:val="en-US"/>
        </w:rPr>
        <w:t>genometric</w:t>
      </w:r>
      <w:proofErr w:type="spellEnd"/>
      <w:r w:rsidRPr="00977B49">
        <w:rPr>
          <w:lang w:val="en-US"/>
        </w:rPr>
        <w:t xml:space="preserve"> clause is </w:t>
      </w:r>
      <w:r w:rsidRPr="00977B49">
        <w:rPr>
          <w:i/>
          <w:lang w:val="en-US"/>
        </w:rPr>
        <w:t>well-formed</w:t>
      </w:r>
      <w:r w:rsidRPr="00977B49">
        <w:rPr>
          <w:lang w:val="en-US"/>
        </w:rPr>
        <w:t xml:space="preserve"> if and only if it includes at least one less-equal distance, </w:t>
      </w:r>
      <w:r>
        <w:rPr>
          <w:lang w:val="en-US"/>
        </w:rPr>
        <w:t xml:space="preserve">or one less distance, </w:t>
      </w:r>
      <w:r w:rsidRPr="00977B49">
        <w:rPr>
          <w:lang w:val="en-US"/>
        </w:rPr>
        <w:t xml:space="preserve">or a minimum distance clause. </w:t>
      </w:r>
      <w:proofErr w:type="spellStart"/>
      <w:r w:rsidRPr="00977B49">
        <w:rPr>
          <w:lang w:val="en-US"/>
        </w:rPr>
        <w:t>Genometric</w:t>
      </w:r>
      <w:proofErr w:type="spellEnd"/>
      <w:r w:rsidRPr="00977B49">
        <w:rPr>
          <w:lang w:val="en-US"/>
        </w:rPr>
        <w:t xml:space="preserve"> predicates (clauses) used in JOIN statements must be well-formed.</w:t>
      </w:r>
    </w:p>
    <w:p w14:paraId="3C620487" w14:textId="77777777" w:rsidR="00E61978" w:rsidRPr="00977B49" w:rsidRDefault="00E61978" w:rsidP="00E61978">
      <w:pPr>
        <w:jc w:val="both"/>
        <w:rPr>
          <w:lang w:val="en-US"/>
        </w:rPr>
      </w:pPr>
      <w:r w:rsidRPr="00977B49">
        <w:rPr>
          <w:lang w:val="en-US"/>
        </w:rPr>
        <w:tab/>
      </w:r>
      <w:r w:rsidRPr="00977B49">
        <w:rPr>
          <w:lang w:val="en-US"/>
        </w:rPr>
        <w:tab/>
      </w:r>
      <w:r w:rsidRPr="00977B49">
        <w:rPr>
          <w:lang w:val="en-US"/>
        </w:rPr>
        <w:tab/>
      </w:r>
      <w:r w:rsidRPr="00977B49">
        <w:rPr>
          <w:lang w:val="en-US"/>
        </w:rPr>
        <w:tab/>
      </w:r>
      <w:r w:rsidRPr="00977B49">
        <w:rPr>
          <w:lang w:val="en-US"/>
        </w:rPr>
        <w:tab/>
      </w:r>
    </w:p>
    <w:p w14:paraId="175486F0" w14:textId="77777777" w:rsidR="00E61978" w:rsidRPr="00977B49" w:rsidRDefault="00E61978" w:rsidP="00E61978">
      <w:pPr>
        <w:jc w:val="both"/>
        <w:rPr>
          <w:lang w:val="en-US"/>
        </w:rPr>
      </w:pPr>
      <w:r w:rsidRPr="00977B49">
        <w:rPr>
          <w:u w:val="single"/>
          <w:lang w:val="en-US"/>
        </w:rPr>
        <w:t>Examples</w:t>
      </w:r>
      <w:r w:rsidRPr="00977B49">
        <w:rPr>
          <w:lang w:val="en-US"/>
        </w:rPr>
        <w:t>:</w:t>
      </w:r>
    </w:p>
    <w:p w14:paraId="20C95B23" w14:textId="77777777" w:rsidR="00E61978" w:rsidRPr="00977B49" w:rsidRDefault="00E61978" w:rsidP="00E61978">
      <w:pPr>
        <w:jc w:val="both"/>
        <w:rPr>
          <w:lang w:val="en-US"/>
        </w:rPr>
      </w:pPr>
      <w:r w:rsidRPr="00977B49">
        <w:rPr>
          <w:lang w:val="en-US"/>
        </w:rPr>
        <w:t xml:space="preserve">The following strings are legal, well-formed, </w:t>
      </w:r>
      <w:proofErr w:type="spellStart"/>
      <w:r w:rsidRPr="00977B49">
        <w:rPr>
          <w:lang w:val="en-US"/>
        </w:rPr>
        <w:t>genometric</w:t>
      </w:r>
      <w:proofErr w:type="spellEnd"/>
      <w:r w:rsidRPr="00977B49">
        <w:rPr>
          <w:lang w:val="en-US"/>
        </w:rPr>
        <w:t xml:space="preserve"> predicates:</w:t>
      </w:r>
      <w:r>
        <w:rPr>
          <w:lang w:val="en-US"/>
        </w:rPr>
        <w:tab/>
      </w:r>
      <w:r>
        <w:rPr>
          <w:lang w:val="en-US"/>
        </w:rPr>
        <w:tab/>
      </w:r>
      <w:r>
        <w:rPr>
          <w:lang w:val="en-US"/>
        </w:rPr>
        <w:tab/>
      </w:r>
    </w:p>
    <w:p w14:paraId="67BA1F29" w14:textId="77777777" w:rsidR="00E61978" w:rsidRDefault="00E61978" w:rsidP="00E61978">
      <w:pPr>
        <w:numPr>
          <w:ilvl w:val="0"/>
          <w:numId w:val="33"/>
        </w:numPr>
        <w:contextualSpacing/>
        <w:jc w:val="both"/>
      </w:pPr>
      <w:proofErr w:type="gramStart"/>
      <w:r>
        <w:t>DGE(</w:t>
      </w:r>
      <w:proofErr w:type="gramEnd"/>
      <w:r>
        <w:t>500), UP, DLE(1000);</w:t>
      </w:r>
    </w:p>
    <w:p w14:paraId="6A4A52BD" w14:textId="77777777" w:rsidR="00E61978" w:rsidRDefault="00E61978" w:rsidP="00E61978">
      <w:pPr>
        <w:numPr>
          <w:ilvl w:val="0"/>
          <w:numId w:val="33"/>
        </w:numPr>
        <w:contextualSpacing/>
        <w:jc w:val="both"/>
      </w:pPr>
      <w:proofErr w:type="gramStart"/>
      <w:r>
        <w:t>MD(</w:t>
      </w:r>
      <w:proofErr w:type="gramEnd"/>
      <w:r>
        <w:t>100), DG(3000);</w:t>
      </w:r>
    </w:p>
    <w:p w14:paraId="40551D9D" w14:textId="77777777" w:rsidR="00E61978" w:rsidRDefault="00E61978" w:rsidP="00E61978">
      <w:pPr>
        <w:numPr>
          <w:ilvl w:val="0"/>
          <w:numId w:val="33"/>
        </w:numPr>
        <w:contextualSpacing/>
        <w:jc w:val="both"/>
      </w:pPr>
      <w:proofErr w:type="gramStart"/>
      <w:r>
        <w:t>DL(</w:t>
      </w:r>
      <w:proofErr w:type="gramEnd"/>
      <w:r>
        <w:t>2000), DOWN;</w:t>
      </w:r>
    </w:p>
    <w:p w14:paraId="1C5DDAAB" w14:textId="77777777" w:rsidR="00E61978" w:rsidRDefault="00E61978" w:rsidP="00E61978">
      <w:pPr>
        <w:numPr>
          <w:ilvl w:val="0"/>
          <w:numId w:val="33"/>
        </w:numPr>
        <w:contextualSpacing/>
        <w:jc w:val="both"/>
      </w:pPr>
      <w:proofErr w:type="gramStart"/>
      <w:r>
        <w:t>DLE(</w:t>
      </w:r>
      <w:proofErr w:type="gramEnd"/>
      <w:r>
        <w:t>300).</w:t>
      </w:r>
    </w:p>
    <w:p w14:paraId="579A824D" w14:textId="77777777" w:rsidR="00E61978" w:rsidRPr="00347522" w:rsidRDefault="00E61978" w:rsidP="00E61978">
      <w:pPr>
        <w:jc w:val="both"/>
      </w:pPr>
      <w:r>
        <w:tab/>
      </w:r>
    </w:p>
    <w:p w14:paraId="5D8595F1" w14:textId="77777777" w:rsidR="00E61978" w:rsidRPr="00977B49" w:rsidRDefault="00E61978" w:rsidP="00E61978">
      <w:pPr>
        <w:jc w:val="both"/>
        <w:rPr>
          <w:lang w:val="en-US"/>
        </w:rPr>
      </w:pPr>
      <w:r w:rsidRPr="00977B49">
        <w:rPr>
          <w:u w:val="single"/>
          <w:lang w:val="en-US"/>
        </w:rPr>
        <w:t>Note</w:t>
      </w:r>
      <w:r>
        <w:rPr>
          <w:lang w:val="en-US"/>
        </w:rPr>
        <w:t>: D</w:t>
      </w:r>
      <w:r w:rsidRPr="00977B49">
        <w:rPr>
          <w:lang w:val="en-US"/>
        </w:rPr>
        <w:t xml:space="preserve">ifferent orderings of the same distal clauses may produce different results. In the </w:t>
      </w:r>
      <w:r>
        <w:rPr>
          <w:lang w:val="en-US"/>
        </w:rPr>
        <w:t>below</w:t>
      </w:r>
      <w:r w:rsidRPr="00977B49">
        <w:rPr>
          <w:lang w:val="en-US"/>
        </w:rPr>
        <w:t xml:space="preserve"> figure, we show an evaluation of the following two clauses relative to an anchor region: </w:t>
      </w:r>
    </w:p>
    <w:p w14:paraId="68D633D0" w14:textId="77777777" w:rsidR="00E61978" w:rsidRDefault="00E61978" w:rsidP="00E61978">
      <w:pPr>
        <w:numPr>
          <w:ilvl w:val="0"/>
          <w:numId w:val="27"/>
        </w:numPr>
        <w:contextualSpacing/>
        <w:jc w:val="both"/>
      </w:pPr>
      <w:proofErr w:type="gramStart"/>
      <w:r>
        <w:lastRenderedPageBreak/>
        <w:t>MD(</w:t>
      </w:r>
      <w:proofErr w:type="gramEnd"/>
      <w:r>
        <w:t>1), DGE(100);</w:t>
      </w:r>
    </w:p>
    <w:p w14:paraId="7C8E96AA" w14:textId="77777777" w:rsidR="00E61978" w:rsidRDefault="00E61978" w:rsidP="00E61978">
      <w:pPr>
        <w:numPr>
          <w:ilvl w:val="0"/>
          <w:numId w:val="27"/>
        </w:numPr>
        <w:contextualSpacing/>
        <w:jc w:val="both"/>
      </w:pPr>
      <w:proofErr w:type="gramStart"/>
      <w:r>
        <w:t>DGE(</w:t>
      </w:r>
      <w:proofErr w:type="gramEnd"/>
      <w:r>
        <w:t xml:space="preserve">100), MD(1). </w:t>
      </w:r>
    </w:p>
    <w:p w14:paraId="0536EB60" w14:textId="77777777" w:rsidR="00E61978" w:rsidRDefault="00E61978" w:rsidP="00E61978">
      <w:pPr>
        <w:jc w:val="both"/>
        <w:rPr>
          <w:lang w:val="en-US"/>
        </w:rPr>
      </w:pPr>
      <w:r w:rsidRPr="00977B49">
        <w:rPr>
          <w:lang w:val="en-US"/>
        </w:rPr>
        <w:t xml:space="preserve">In case A, the </w:t>
      </w:r>
      <w:proofErr w:type="gramStart"/>
      <w:r w:rsidRPr="00977B49">
        <w:rPr>
          <w:lang w:val="en-US"/>
        </w:rPr>
        <w:t>MD(</w:t>
      </w:r>
      <w:proofErr w:type="gramEnd"/>
      <w:r w:rsidRPr="00977B49">
        <w:rPr>
          <w:lang w:val="en-US"/>
        </w:rPr>
        <w:t xml:space="preserve">1) clause is computed first, producing one region which is next excluded by computing the DGE(100) clause; therefore, no region is produced as result. In case B, the </w:t>
      </w:r>
      <w:proofErr w:type="gramStart"/>
      <w:r w:rsidRPr="00977B49">
        <w:rPr>
          <w:lang w:val="en-US"/>
        </w:rPr>
        <w:t>DGE(</w:t>
      </w:r>
      <w:proofErr w:type="gramEnd"/>
      <w:r w:rsidRPr="00977B49">
        <w:rPr>
          <w:lang w:val="en-US"/>
        </w:rPr>
        <w:t>100) clause is computed first, producing two regions, and then the MD(1) clause is computed, producing one region as result.</w:t>
      </w:r>
    </w:p>
    <w:p w14:paraId="26F07FD8" w14:textId="77777777" w:rsidR="00E61978" w:rsidRPr="00977B49" w:rsidRDefault="00E61978" w:rsidP="00E61978">
      <w:pPr>
        <w:jc w:val="both"/>
        <w:rPr>
          <w:lang w:val="en-US"/>
        </w:rPr>
      </w:pPr>
      <w:r w:rsidRPr="004429AE">
        <w:rPr>
          <w:noProof/>
          <w:lang w:val="en-US" w:eastAsia="en-US"/>
        </w:rPr>
        <w:drawing>
          <wp:inline distT="0" distB="0" distL="0" distR="0" wp14:anchorId="1F4B4273" wp14:editId="2540F0BF">
            <wp:extent cx="5733415" cy="2798445"/>
            <wp:effectExtent l="0" t="0" r="698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3415" cy="2798445"/>
                    </a:xfrm>
                    <a:prstGeom prst="rect">
                      <a:avLst/>
                    </a:prstGeom>
                  </pic:spPr>
                </pic:pic>
              </a:graphicData>
            </a:graphic>
          </wp:inline>
        </w:drawing>
      </w:r>
    </w:p>
    <w:p w14:paraId="73653D42" w14:textId="77777777" w:rsidR="00E61978" w:rsidRPr="00977B49" w:rsidRDefault="00E61978" w:rsidP="00E61978">
      <w:pPr>
        <w:jc w:val="both"/>
        <w:rPr>
          <w:lang w:val="en-US"/>
        </w:rPr>
      </w:pPr>
      <w:r w:rsidRPr="00977B49">
        <w:rPr>
          <w:lang w:val="en-US"/>
        </w:rPr>
        <w:tab/>
      </w:r>
      <w:r w:rsidRPr="00977B49">
        <w:rPr>
          <w:lang w:val="en-US"/>
        </w:rPr>
        <w:tab/>
      </w:r>
      <w:r w:rsidRPr="00977B49">
        <w:rPr>
          <w:lang w:val="en-US"/>
        </w:rPr>
        <w:tab/>
      </w:r>
      <w:r w:rsidRPr="00977B49">
        <w:rPr>
          <w:lang w:val="en-US"/>
        </w:rPr>
        <w:tab/>
      </w:r>
      <w:r w:rsidRPr="00977B49">
        <w:rPr>
          <w:lang w:val="en-US"/>
        </w:rPr>
        <w:tab/>
      </w:r>
    </w:p>
    <w:p w14:paraId="0DEC0B3C" w14:textId="77777777" w:rsidR="00E61978" w:rsidRDefault="00E61978" w:rsidP="00E61978">
      <w:pPr>
        <w:keepNext/>
        <w:jc w:val="both"/>
      </w:pPr>
      <w:r w:rsidRPr="0067192C">
        <w:rPr>
          <w:lang w:val="en-GB"/>
        </w:rPr>
        <w:t>Similarly, the clauses</w:t>
      </w:r>
      <w:r>
        <w:t xml:space="preserve">: </w:t>
      </w:r>
    </w:p>
    <w:p w14:paraId="3377B2D2" w14:textId="77777777" w:rsidR="00E61978" w:rsidRDefault="00E61978" w:rsidP="00E61978">
      <w:pPr>
        <w:numPr>
          <w:ilvl w:val="0"/>
          <w:numId w:val="32"/>
        </w:numPr>
        <w:contextualSpacing/>
        <w:jc w:val="both"/>
      </w:pPr>
      <w:proofErr w:type="gramStart"/>
      <w:r>
        <w:t>MD(</w:t>
      </w:r>
      <w:proofErr w:type="gramEnd"/>
      <w:r>
        <w:t>1), UP</w:t>
      </w:r>
    </w:p>
    <w:p w14:paraId="1213FAB5" w14:textId="77777777" w:rsidR="00E61978" w:rsidRDefault="00E61978" w:rsidP="00E61978">
      <w:pPr>
        <w:numPr>
          <w:ilvl w:val="0"/>
          <w:numId w:val="32"/>
        </w:numPr>
        <w:contextualSpacing/>
        <w:jc w:val="both"/>
      </w:pPr>
      <w:r>
        <w:t xml:space="preserve">UP, </w:t>
      </w:r>
      <w:proofErr w:type="gramStart"/>
      <w:r>
        <w:t>MD(</w:t>
      </w:r>
      <w:proofErr w:type="gramEnd"/>
      <w:r>
        <w:t>1)</w:t>
      </w:r>
    </w:p>
    <w:p w14:paraId="2385B21F" w14:textId="77777777" w:rsidR="00E61978" w:rsidRDefault="00E61978" w:rsidP="00E61978">
      <w:pPr>
        <w:jc w:val="both"/>
        <w:rPr>
          <w:lang w:val="en-US"/>
        </w:rPr>
      </w:pPr>
      <w:r w:rsidRPr="00977B49">
        <w:rPr>
          <w:lang w:val="en-US"/>
        </w:rPr>
        <w:t xml:space="preserve">may produce different results: in case A, the minimum distance region is selected regardless of its up/down stream position to the anchor, and then it is retained if and only if it belongs to the upstream of the anchor, while in case B only upstream regions are considered, and the one at minimum distance is selected. </w:t>
      </w:r>
      <w:r w:rsidRPr="00977B49">
        <w:rPr>
          <w:lang w:val="en-US"/>
        </w:rPr>
        <w:tab/>
      </w:r>
    </w:p>
    <w:p w14:paraId="5B0F03DC" w14:textId="77777777" w:rsidR="00E61978" w:rsidRPr="00282A73" w:rsidRDefault="00E61978" w:rsidP="00E61978">
      <w:pPr>
        <w:jc w:val="both"/>
        <w:rPr>
          <w:lang w:val="en-US"/>
        </w:rPr>
      </w:pPr>
      <w:r w:rsidRPr="00282A73">
        <w:rPr>
          <w:lang w:val="en-US"/>
        </w:rPr>
        <w:t xml:space="preserve"> </w:t>
      </w:r>
    </w:p>
    <w:p w14:paraId="6A13FC64" w14:textId="77777777" w:rsidR="00E61978" w:rsidRPr="00282A73" w:rsidRDefault="00E61978" w:rsidP="00E61978">
      <w:pPr>
        <w:jc w:val="both"/>
        <w:rPr>
          <w:lang w:val="en-US"/>
        </w:rPr>
      </w:pPr>
      <w:r w:rsidRPr="00282A73">
        <w:rPr>
          <w:lang w:val="en-US"/>
        </w:rPr>
        <w:t>The join result is constructed as follows:</w:t>
      </w:r>
    </w:p>
    <w:p w14:paraId="1BC670A1" w14:textId="77777777" w:rsidR="00E61978" w:rsidRPr="00282A73" w:rsidRDefault="00E61978" w:rsidP="00E61978">
      <w:pPr>
        <w:numPr>
          <w:ilvl w:val="0"/>
          <w:numId w:val="16"/>
        </w:numPr>
        <w:contextualSpacing/>
        <w:jc w:val="both"/>
        <w:rPr>
          <w:lang w:val="en-US"/>
        </w:rPr>
      </w:pPr>
      <w:r w:rsidRPr="00282A73">
        <w:rPr>
          <w:lang w:val="en-US"/>
        </w:rPr>
        <w:t xml:space="preserve">The meta-join predicate initially selects all pairs </w:t>
      </w:r>
      <w:proofErr w:type="spellStart"/>
      <w:r w:rsidRPr="00282A73">
        <w:rPr>
          <w:i/>
          <w:lang w:val="en-US"/>
        </w:rPr>
        <w:t>s</w:t>
      </w:r>
      <w:r w:rsidRPr="00282A73">
        <w:rPr>
          <w:i/>
          <w:vertAlign w:val="subscript"/>
          <w:lang w:val="en-US"/>
        </w:rPr>
        <w:t>i</w:t>
      </w:r>
      <w:proofErr w:type="spellEnd"/>
      <w:r w:rsidRPr="00282A73">
        <w:rPr>
          <w:sz w:val="16"/>
          <w:szCs w:val="16"/>
          <w:lang w:val="en-US"/>
        </w:rPr>
        <w:t xml:space="preserve"> </w:t>
      </w:r>
      <w:r w:rsidRPr="00282A73">
        <w:rPr>
          <w:lang w:val="en-US"/>
        </w:rPr>
        <w:t xml:space="preserve">of </w:t>
      </w:r>
      <w:proofErr w:type="spellStart"/>
      <w:r w:rsidRPr="00282A73">
        <w:rPr>
          <w:i/>
          <w:lang w:val="en-US"/>
        </w:rPr>
        <w:t>DS</w:t>
      </w:r>
      <w:r w:rsidRPr="00282A73">
        <w:rPr>
          <w:i/>
          <w:vertAlign w:val="subscript"/>
          <w:lang w:val="en-US"/>
        </w:rPr>
        <w:t>anc</w:t>
      </w:r>
      <w:proofErr w:type="spellEnd"/>
      <w:r w:rsidRPr="00282A73">
        <w:rPr>
          <w:lang w:val="en-US"/>
        </w:rPr>
        <w:t xml:space="preserve"> and </w:t>
      </w:r>
      <w:proofErr w:type="spellStart"/>
      <w:r w:rsidRPr="00282A73">
        <w:rPr>
          <w:i/>
          <w:lang w:val="en-US"/>
        </w:rPr>
        <w:t>s</w:t>
      </w:r>
      <w:r w:rsidRPr="00282A73">
        <w:rPr>
          <w:i/>
          <w:vertAlign w:val="subscript"/>
          <w:lang w:val="en-US"/>
        </w:rPr>
        <w:t>j</w:t>
      </w:r>
      <w:proofErr w:type="spellEnd"/>
      <w:r w:rsidRPr="00282A73">
        <w:rPr>
          <w:sz w:val="16"/>
          <w:szCs w:val="16"/>
          <w:lang w:val="en-US"/>
        </w:rPr>
        <w:t xml:space="preserve"> </w:t>
      </w:r>
      <w:r w:rsidRPr="00282A73">
        <w:rPr>
          <w:lang w:val="en-US"/>
        </w:rPr>
        <w:t xml:space="preserve">of </w:t>
      </w:r>
      <w:proofErr w:type="spellStart"/>
      <w:r w:rsidRPr="00282A73">
        <w:rPr>
          <w:i/>
          <w:lang w:val="en-US"/>
        </w:rPr>
        <w:t>DS</w:t>
      </w:r>
      <w:r w:rsidRPr="00282A73">
        <w:rPr>
          <w:i/>
          <w:vertAlign w:val="subscript"/>
          <w:lang w:val="en-US"/>
        </w:rPr>
        <w:t>exp</w:t>
      </w:r>
      <w:proofErr w:type="spellEnd"/>
      <w:r w:rsidRPr="00282A73">
        <w:rPr>
          <w:lang w:val="en-US"/>
        </w:rPr>
        <w:t xml:space="preserve"> that satisfy the </w:t>
      </w:r>
      <w:proofErr w:type="spellStart"/>
      <w:r w:rsidRPr="00282A73">
        <w:rPr>
          <w:i/>
          <w:lang w:val="en-US"/>
        </w:rPr>
        <w:t>joinby</w:t>
      </w:r>
      <w:proofErr w:type="spellEnd"/>
      <w:r w:rsidRPr="00282A73">
        <w:rPr>
          <w:i/>
          <w:lang w:val="en-US"/>
        </w:rPr>
        <w:t xml:space="preserve"> </w:t>
      </w:r>
      <w:r w:rsidRPr="00282A73">
        <w:rPr>
          <w:lang w:val="en-US"/>
        </w:rPr>
        <w:t xml:space="preserve">condition. If the clause is omitted, then the complete Cartesian product between samples of </w:t>
      </w:r>
      <w:proofErr w:type="spellStart"/>
      <w:r w:rsidRPr="00282A73">
        <w:rPr>
          <w:i/>
          <w:lang w:val="en-US"/>
        </w:rPr>
        <w:t>DS</w:t>
      </w:r>
      <w:r w:rsidRPr="00282A73">
        <w:rPr>
          <w:i/>
          <w:vertAlign w:val="subscript"/>
          <w:lang w:val="en-US"/>
        </w:rPr>
        <w:t>anc</w:t>
      </w:r>
      <w:proofErr w:type="spellEnd"/>
      <w:r w:rsidRPr="00282A73">
        <w:rPr>
          <w:lang w:val="en-US"/>
        </w:rPr>
        <w:t xml:space="preserve"> and of </w:t>
      </w:r>
      <w:proofErr w:type="spellStart"/>
      <w:r w:rsidRPr="00282A73">
        <w:rPr>
          <w:i/>
          <w:lang w:val="en-US"/>
        </w:rPr>
        <w:t>DS</w:t>
      </w:r>
      <w:r w:rsidRPr="00282A73">
        <w:rPr>
          <w:i/>
          <w:vertAlign w:val="subscript"/>
          <w:lang w:val="en-US"/>
        </w:rPr>
        <w:t>exp</w:t>
      </w:r>
      <w:proofErr w:type="spellEnd"/>
      <w:r w:rsidRPr="00282A73">
        <w:rPr>
          <w:lang w:val="en-US"/>
        </w:rPr>
        <w:t xml:space="preserve"> is selected;</w:t>
      </w:r>
    </w:p>
    <w:p w14:paraId="26DBA456" w14:textId="77777777" w:rsidR="00E61978" w:rsidRPr="00282A73" w:rsidRDefault="00E61978" w:rsidP="00E61978">
      <w:pPr>
        <w:numPr>
          <w:ilvl w:val="0"/>
          <w:numId w:val="16"/>
        </w:numPr>
        <w:contextualSpacing/>
        <w:jc w:val="both"/>
        <w:rPr>
          <w:lang w:val="en-US"/>
        </w:rPr>
      </w:pPr>
      <w:r w:rsidRPr="00282A73">
        <w:rPr>
          <w:lang w:val="en-US"/>
        </w:rPr>
        <w:t xml:space="preserve">For each such pair, a new sample </w:t>
      </w:r>
      <w:proofErr w:type="spellStart"/>
      <w:r w:rsidRPr="00282A73">
        <w:rPr>
          <w:i/>
          <w:lang w:val="en-US"/>
        </w:rPr>
        <w:t>s</w:t>
      </w:r>
      <w:r w:rsidRPr="00282A73">
        <w:rPr>
          <w:i/>
          <w:vertAlign w:val="subscript"/>
          <w:lang w:val="en-US"/>
        </w:rPr>
        <w:t>ij</w:t>
      </w:r>
      <w:proofErr w:type="spellEnd"/>
      <w:r w:rsidRPr="00282A73">
        <w:rPr>
          <w:sz w:val="16"/>
          <w:szCs w:val="16"/>
          <w:lang w:val="en-US"/>
        </w:rPr>
        <w:t xml:space="preserve"> </w:t>
      </w:r>
      <w:r w:rsidRPr="00282A73">
        <w:rPr>
          <w:lang w:val="en-US"/>
        </w:rPr>
        <w:t xml:space="preserve">is generated in the result, having metadata given by the union of metadata of </w:t>
      </w:r>
      <w:proofErr w:type="spellStart"/>
      <w:r w:rsidRPr="00282A73">
        <w:rPr>
          <w:i/>
          <w:lang w:val="en-US"/>
        </w:rPr>
        <w:t>s</w:t>
      </w:r>
      <w:r w:rsidRPr="00282A73">
        <w:rPr>
          <w:i/>
          <w:vertAlign w:val="subscript"/>
          <w:lang w:val="en-US"/>
        </w:rPr>
        <w:t>i</w:t>
      </w:r>
      <w:proofErr w:type="spellEnd"/>
      <w:r w:rsidRPr="00282A73">
        <w:rPr>
          <w:sz w:val="16"/>
          <w:szCs w:val="16"/>
          <w:lang w:val="en-US"/>
        </w:rPr>
        <w:t xml:space="preserve"> </w:t>
      </w:r>
      <w:r w:rsidRPr="00282A73">
        <w:rPr>
          <w:lang w:val="en-US"/>
        </w:rPr>
        <w:t xml:space="preserve">and </w:t>
      </w:r>
      <w:proofErr w:type="spellStart"/>
      <w:r w:rsidRPr="00282A73">
        <w:rPr>
          <w:i/>
          <w:lang w:val="en-US"/>
        </w:rPr>
        <w:t>s</w:t>
      </w:r>
      <w:r w:rsidRPr="00282A73">
        <w:rPr>
          <w:i/>
          <w:vertAlign w:val="subscript"/>
          <w:lang w:val="en-US"/>
        </w:rPr>
        <w:t>j</w:t>
      </w:r>
      <w:proofErr w:type="spellEnd"/>
      <w:r w:rsidRPr="00152EAD">
        <w:rPr>
          <w:lang w:val="en-US"/>
        </w:rPr>
        <w:t xml:space="preserve"> </w:t>
      </w:r>
      <w:r>
        <w:rPr>
          <w:lang w:val="en-US"/>
        </w:rPr>
        <w:t xml:space="preserve">(unless the LEFT_DISTINCT, RIGHT_DISTINCT, or BOTH </w:t>
      </w:r>
      <w:proofErr w:type="gramStart"/>
      <w:r>
        <w:rPr>
          <w:lang w:val="en-US"/>
        </w:rPr>
        <w:t>option</w:t>
      </w:r>
      <w:proofErr w:type="gramEnd"/>
      <w:r>
        <w:rPr>
          <w:lang w:val="en-US"/>
        </w:rPr>
        <w:t xml:space="preserve"> is specified)</w:t>
      </w:r>
      <w:r w:rsidRPr="00282A73">
        <w:rPr>
          <w:lang w:val="en-US"/>
        </w:rPr>
        <w:t>;</w:t>
      </w:r>
    </w:p>
    <w:p w14:paraId="533C3488" w14:textId="77777777" w:rsidR="00E61978" w:rsidRPr="00D75B0D" w:rsidRDefault="00E61978" w:rsidP="00E61978">
      <w:pPr>
        <w:numPr>
          <w:ilvl w:val="0"/>
          <w:numId w:val="16"/>
        </w:numPr>
        <w:contextualSpacing/>
        <w:jc w:val="both"/>
        <w:rPr>
          <w:lang w:val="en-US"/>
        </w:rPr>
      </w:pPr>
      <w:r w:rsidRPr="00282A73">
        <w:rPr>
          <w:lang w:val="en-US"/>
        </w:rPr>
        <w:t xml:space="preserve">The </w:t>
      </w:r>
      <w:proofErr w:type="spellStart"/>
      <w:r w:rsidRPr="00282A73">
        <w:rPr>
          <w:lang w:val="en-US"/>
        </w:rPr>
        <w:t>genometric</w:t>
      </w:r>
      <w:proofErr w:type="spellEnd"/>
      <w:r w:rsidRPr="00282A73">
        <w:rPr>
          <w:lang w:val="en-US"/>
        </w:rPr>
        <w:t xml:space="preserve"> predicate is </w:t>
      </w:r>
      <w:r w:rsidRPr="00D75B0D">
        <w:rPr>
          <w:lang w:val="en-US"/>
        </w:rPr>
        <w:t>tested for all the pairs (</w:t>
      </w:r>
      <w:proofErr w:type="spellStart"/>
      <w:r w:rsidRPr="00D75B0D">
        <w:rPr>
          <w:i/>
          <w:lang w:val="en-US"/>
        </w:rPr>
        <w:t>r</w:t>
      </w:r>
      <w:r w:rsidRPr="00D75B0D">
        <w:rPr>
          <w:i/>
          <w:vertAlign w:val="subscript"/>
          <w:lang w:val="en-US"/>
        </w:rPr>
        <w:t>i</w:t>
      </w:r>
      <w:proofErr w:type="spellEnd"/>
      <w:r w:rsidRPr="00D75B0D">
        <w:rPr>
          <w:i/>
          <w:lang w:val="en-US"/>
        </w:rPr>
        <w:t>,</w:t>
      </w:r>
      <w:r>
        <w:rPr>
          <w:i/>
          <w:lang w:val="en-US"/>
        </w:rPr>
        <w:t xml:space="preserve"> </w:t>
      </w:r>
      <w:proofErr w:type="spellStart"/>
      <w:r w:rsidRPr="00D75B0D">
        <w:rPr>
          <w:i/>
          <w:lang w:val="en-US"/>
        </w:rPr>
        <w:t>r</w:t>
      </w:r>
      <w:r w:rsidRPr="00D75B0D">
        <w:rPr>
          <w:i/>
          <w:vertAlign w:val="subscript"/>
          <w:lang w:val="en-US"/>
        </w:rPr>
        <w:t>j</w:t>
      </w:r>
      <w:proofErr w:type="spellEnd"/>
      <w:r w:rsidRPr="00D75B0D">
        <w:rPr>
          <w:lang w:val="en-US"/>
        </w:rPr>
        <w:t xml:space="preserve">) of regions, for each </w:t>
      </w:r>
      <w:proofErr w:type="spellStart"/>
      <w:r w:rsidRPr="00D75B0D">
        <w:rPr>
          <w:i/>
          <w:lang w:val="en-US"/>
        </w:rPr>
        <w:t>r</w:t>
      </w:r>
      <w:r w:rsidRPr="00D75B0D">
        <w:rPr>
          <w:i/>
          <w:vertAlign w:val="subscript"/>
          <w:lang w:val="en-US"/>
        </w:rPr>
        <w:t>i</w:t>
      </w:r>
      <w:proofErr w:type="spellEnd"/>
      <w:r w:rsidRPr="00D75B0D">
        <w:rPr>
          <w:sz w:val="16"/>
          <w:szCs w:val="16"/>
          <w:lang w:val="en-US"/>
        </w:rPr>
        <w:t xml:space="preserve"> </w:t>
      </w:r>
      <w:r w:rsidRPr="00D75B0D">
        <w:rPr>
          <w:rFonts w:ascii="Cambria Math" w:eastAsia="Arial Unicode MS" w:hAnsi="Cambria Math" w:cs="Cambria Math"/>
          <w:lang w:val="en-US"/>
        </w:rPr>
        <w:t>∈</w:t>
      </w:r>
      <w:r w:rsidRPr="00D75B0D">
        <w:rPr>
          <w:rFonts w:eastAsia="Arial Unicode MS"/>
          <w:lang w:val="en-US"/>
        </w:rPr>
        <w:t xml:space="preserve"> </w:t>
      </w:r>
      <w:proofErr w:type="spellStart"/>
      <w:r w:rsidRPr="00D75B0D">
        <w:rPr>
          <w:i/>
          <w:lang w:val="en-US"/>
        </w:rPr>
        <w:t>s</w:t>
      </w:r>
      <w:r w:rsidRPr="00D75B0D">
        <w:rPr>
          <w:i/>
          <w:vertAlign w:val="subscript"/>
          <w:lang w:val="en-US"/>
        </w:rPr>
        <w:t>i</w:t>
      </w:r>
      <w:proofErr w:type="spellEnd"/>
      <w:r w:rsidRPr="00D75B0D">
        <w:rPr>
          <w:sz w:val="16"/>
          <w:szCs w:val="16"/>
          <w:lang w:val="en-US"/>
        </w:rPr>
        <w:t xml:space="preserve"> </w:t>
      </w:r>
      <w:r w:rsidRPr="00D75B0D">
        <w:rPr>
          <w:lang w:val="en-US"/>
        </w:rPr>
        <w:t xml:space="preserve">and </w:t>
      </w:r>
      <w:proofErr w:type="spellStart"/>
      <w:r w:rsidRPr="00D75B0D">
        <w:rPr>
          <w:i/>
          <w:lang w:val="en-US"/>
        </w:rPr>
        <w:t>r</w:t>
      </w:r>
      <w:r w:rsidRPr="00D75B0D">
        <w:rPr>
          <w:i/>
          <w:vertAlign w:val="subscript"/>
          <w:lang w:val="en-US"/>
        </w:rPr>
        <w:t>j</w:t>
      </w:r>
      <w:proofErr w:type="spellEnd"/>
      <w:r w:rsidRPr="00D75B0D">
        <w:rPr>
          <w:sz w:val="16"/>
          <w:szCs w:val="16"/>
          <w:lang w:val="en-US"/>
        </w:rPr>
        <w:t xml:space="preserve"> </w:t>
      </w:r>
      <w:r w:rsidRPr="00D75B0D">
        <w:rPr>
          <w:rFonts w:ascii="Cambria Math" w:eastAsia="Arial Unicode MS" w:hAnsi="Cambria Math" w:cs="Cambria Math"/>
          <w:lang w:val="en-US"/>
        </w:rPr>
        <w:t>∈</w:t>
      </w:r>
      <w:r w:rsidRPr="00D75B0D">
        <w:rPr>
          <w:i/>
          <w:lang w:val="en-US"/>
        </w:rPr>
        <w:t xml:space="preserve"> </w:t>
      </w:r>
      <w:proofErr w:type="spellStart"/>
      <w:r w:rsidRPr="00D75B0D">
        <w:rPr>
          <w:i/>
          <w:lang w:val="en-US"/>
        </w:rPr>
        <w:t>s</w:t>
      </w:r>
      <w:r w:rsidRPr="00D75B0D">
        <w:rPr>
          <w:i/>
          <w:vertAlign w:val="subscript"/>
          <w:lang w:val="en-US"/>
        </w:rPr>
        <w:t>j</w:t>
      </w:r>
      <w:proofErr w:type="spellEnd"/>
      <w:r w:rsidRPr="00D75B0D">
        <w:rPr>
          <w:lang w:val="en-US"/>
        </w:rPr>
        <w:t xml:space="preserve">. This is done by giving (in turn) to each </w:t>
      </w:r>
      <w:proofErr w:type="spellStart"/>
      <w:r w:rsidRPr="00D75B0D">
        <w:rPr>
          <w:i/>
          <w:lang w:val="en-US"/>
        </w:rPr>
        <w:t>r</w:t>
      </w:r>
      <w:r w:rsidRPr="00D75B0D">
        <w:rPr>
          <w:i/>
          <w:vertAlign w:val="subscript"/>
          <w:lang w:val="en-US"/>
        </w:rPr>
        <w:t>i</w:t>
      </w:r>
      <w:proofErr w:type="spellEnd"/>
      <w:r w:rsidRPr="00D75B0D">
        <w:rPr>
          <w:sz w:val="16"/>
          <w:szCs w:val="16"/>
          <w:lang w:val="en-US"/>
        </w:rPr>
        <w:t xml:space="preserve"> </w:t>
      </w:r>
      <w:r w:rsidRPr="00D75B0D">
        <w:rPr>
          <w:rFonts w:ascii="Cambria Math" w:eastAsia="Arial Unicode MS" w:hAnsi="Cambria Math" w:cs="Cambria Math"/>
          <w:lang w:val="en-US"/>
        </w:rPr>
        <w:t>∈</w:t>
      </w:r>
      <w:r w:rsidRPr="00D75B0D">
        <w:rPr>
          <w:rFonts w:eastAsia="Arial Unicode MS"/>
          <w:lang w:val="en-US"/>
        </w:rPr>
        <w:t xml:space="preserve"> </w:t>
      </w:r>
      <w:proofErr w:type="spellStart"/>
      <w:r w:rsidRPr="00D75B0D">
        <w:rPr>
          <w:i/>
          <w:lang w:val="en-US"/>
        </w:rPr>
        <w:t>s</w:t>
      </w:r>
      <w:r w:rsidRPr="00D75B0D">
        <w:rPr>
          <w:i/>
          <w:vertAlign w:val="subscript"/>
          <w:lang w:val="en-US"/>
        </w:rPr>
        <w:t>i</w:t>
      </w:r>
      <w:proofErr w:type="spellEnd"/>
      <w:r w:rsidRPr="00D75B0D">
        <w:rPr>
          <w:lang w:val="en-US"/>
        </w:rPr>
        <w:t xml:space="preserve"> the role of anchor region and then evaluating the </w:t>
      </w:r>
      <w:proofErr w:type="spellStart"/>
      <w:r w:rsidRPr="00D75B0D">
        <w:rPr>
          <w:lang w:val="en-US"/>
        </w:rPr>
        <w:t>genometric</w:t>
      </w:r>
      <w:proofErr w:type="spellEnd"/>
      <w:r w:rsidRPr="00D75B0D">
        <w:rPr>
          <w:lang w:val="en-US"/>
        </w:rPr>
        <w:t xml:space="preserve"> predicate condition with all the regions </w:t>
      </w:r>
      <w:proofErr w:type="spellStart"/>
      <w:r w:rsidRPr="00D75B0D">
        <w:rPr>
          <w:i/>
          <w:lang w:val="en-US"/>
        </w:rPr>
        <w:t>r</w:t>
      </w:r>
      <w:r w:rsidRPr="00D75B0D">
        <w:rPr>
          <w:i/>
          <w:vertAlign w:val="subscript"/>
          <w:lang w:val="en-US"/>
        </w:rPr>
        <w:t>j</w:t>
      </w:r>
      <w:proofErr w:type="spellEnd"/>
      <w:r w:rsidRPr="00D75B0D">
        <w:rPr>
          <w:lang w:val="en-US"/>
        </w:rPr>
        <w:t xml:space="preserve"> of </w:t>
      </w:r>
      <w:proofErr w:type="spellStart"/>
      <w:r w:rsidRPr="00D75B0D">
        <w:rPr>
          <w:i/>
          <w:lang w:val="en-US"/>
        </w:rPr>
        <w:t>s</w:t>
      </w:r>
      <w:r w:rsidRPr="00D75B0D">
        <w:rPr>
          <w:i/>
          <w:vertAlign w:val="subscript"/>
          <w:lang w:val="en-US"/>
        </w:rPr>
        <w:t>j</w:t>
      </w:r>
      <w:proofErr w:type="spellEnd"/>
      <w:r w:rsidRPr="00D75B0D">
        <w:rPr>
          <w:lang w:val="en-US"/>
        </w:rPr>
        <w:t xml:space="preserve">. </w:t>
      </w:r>
    </w:p>
    <w:p w14:paraId="47B83593" w14:textId="77777777" w:rsidR="00E61978" w:rsidRPr="00D75B0D" w:rsidRDefault="00E61978" w:rsidP="00E61978">
      <w:pPr>
        <w:numPr>
          <w:ilvl w:val="0"/>
          <w:numId w:val="16"/>
        </w:numPr>
        <w:contextualSpacing/>
        <w:jc w:val="both"/>
        <w:rPr>
          <w:lang w:val="en-US"/>
        </w:rPr>
      </w:pPr>
      <w:r w:rsidRPr="00D75B0D">
        <w:rPr>
          <w:lang w:val="en-US"/>
        </w:rPr>
        <w:t xml:space="preserve">The </w:t>
      </w:r>
      <w:proofErr w:type="spellStart"/>
      <w:r w:rsidRPr="00D75B0D">
        <w:rPr>
          <w:lang w:val="en-US"/>
        </w:rPr>
        <w:t>equi</w:t>
      </w:r>
      <w:proofErr w:type="spellEnd"/>
      <w:r w:rsidRPr="00D75B0D">
        <w:rPr>
          <w:lang w:val="en-US"/>
        </w:rPr>
        <w:t xml:space="preserve"> predicate is tested for all the pairs (</w:t>
      </w:r>
      <w:proofErr w:type="spellStart"/>
      <w:r w:rsidRPr="00D75B0D">
        <w:rPr>
          <w:i/>
          <w:lang w:val="en-US"/>
        </w:rPr>
        <w:t>r</w:t>
      </w:r>
      <w:r w:rsidRPr="00D75B0D">
        <w:rPr>
          <w:i/>
          <w:vertAlign w:val="subscript"/>
          <w:lang w:val="en-US"/>
        </w:rPr>
        <w:t>i</w:t>
      </w:r>
      <w:proofErr w:type="spellEnd"/>
      <w:r w:rsidRPr="00D75B0D">
        <w:rPr>
          <w:i/>
          <w:lang w:val="en-US"/>
        </w:rPr>
        <w:t>,</w:t>
      </w:r>
      <w:r>
        <w:rPr>
          <w:i/>
          <w:lang w:val="en-US"/>
        </w:rPr>
        <w:t xml:space="preserve"> </w:t>
      </w:r>
      <w:proofErr w:type="spellStart"/>
      <w:r w:rsidRPr="00D75B0D">
        <w:rPr>
          <w:i/>
          <w:lang w:val="en-US"/>
        </w:rPr>
        <w:t>r</w:t>
      </w:r>
      <w:r w:rsidRPr="00D75B0D">
        <w:rPr>
          <w:i/>
          <w:vertAlign w:val="subscript"/>
          <w:lang w:val="en-US"/>
        </w:rPr>
        <w:t>j</w:t>
      </w:r>
      <w:proofErr w:type="spellEnd"/>
      <w:r w:rsidRPr="00D75B0D">
        <w:rPr>
          <w:lang w:val="en-US"/>
        </w:rPr>
        <w:t xml:space="preserve">) of regions, for each </w:t>
      </w:r>
      <w:proofErr w:type="spellStart"/>
      <w:r w:rsidRPr="00D75B0D">
        <w:rPr>
          <w:i/>
          <w:lang w:val="en-US"/>
        </w:rPr>
        <w:t>r</w:t>
      </w:r>
      <w:r w:rsidRPr="00D75B0D">
        <w:rPr>
          <w:i/>
          <w:vertAlign w:val="subscript"/>
          <w:lang w:val="en-US"/>
        </w:rPr>
        <w:t>i</w:t>
      </w:r>
      <w:proofErr w:type="spellEnd"/>
      <w:r w:rsidRPr="00D75B0D">
        <w:rPr>
          <w:sz w:val="16"/>
          <w:szCs w:val="16"/>
          <w:lang w:val="en-US"/>
        </w:rPr>
        <w:t xml:space="preserve"> </w:t>
      </w:r>
      <w:r w:rsidRPr="00D75B0D">
        <w:rPr>
          <w:rFonts w:ascii="Cambria Math" w:eastAsia="Arial Unicode MS" w:hAnsi="Cambria Math" w:cs="Cambria Math"/>
          <w:lang w:val="en-US"/>
        </w:rPr>
        <w:t>∈</w:t>
      </w:r>
      <w:r w:rsidRPr="00D75B0D">
        <w:rPr>
          <w:rFonts w:eastAsia="Arial Unicode MS"/>
          <w:lang w:val="en-US"/>
        </w:rPr>
        <w:t xml:space="preserve"> </w:t>
      </w:r>
      <w:proofErr w:type="spellStart"/>
      <w:r w:rsidRPr="00D75B0D">
        <w:rPr>
          <w:i/>
          <w:lang w:val="en-US"/>
        </w:rPr>
        <w:t>s</w:t>
      </w:r>
      <w:r w:rsidRPr="00D75B0D">
        <w:rPr>
          <w:i/>
          <w:vertAlign w:val="subscript"/>
          <w:lang w:val="en-US"/>
        </w:rPr>
        <w:t>i</w:t>
      </w:r>
      <w:proofErr w:type="spellEnd"/>
      <w:r w:rsidRPr="00D75B0D">
        <w:rPr>
          <w:sz w:val="16"/>
          <w:szCs w:val="16"/>
          <w:lang w:val="en-US"/>
        </w:rPr>
        <w:t xml:space="preserve"> </w:t>
      </w:r>
      <w:r w:rsidRPr="00D75B0D">
        <w:rPr>
          <w:lang w:val="en-US"/>
        </w:rPr>
        <w:t xml:space="preserve">and </w:t>
      </w:r>
      <w:proofErr w:type="spellStart"/>
      <w:r w:rsidRPr="00D75B0D">
        <w:rPr>
          <w:i/>
          <w:lang w:val="en-US"/>
        </w:rPr>
        <w:t>r</w:t>
      </w:r>
      <w:r w:rsidRPr="00D75B0D">
        <w:rPr>
          <w:i/>
          <w:vertAlign w:val="subscript"/>
          <w:lang w:val="en-US"/>
        </w:rPr>
        <w:t>j</w:t>
      </w:r>
      <w:proofErr w:type="spellEnd"/>
      <w:r w:rsidRPr="00D75B0D">
        <w:rPr>
          <w:sz w:val="16"/>
          <w:szCs w:val="16"/>
          <w:lang w:val="en-US"/>
        </w:rPr>
        <w:t xml:space="preserve"> </w:t>
      </w:r>
      <w:r w:rsidRPr="00D75B0D">
        <w:rPr>
          <w:rFonts w:ascii="Cambria Math" w:eastAsia="Arial Unicode MS" w:hAnsi="Cambria Math" w:cs="Cambria Math"/>
          <w:lang w:val="en-US"/>
        </w:rPr>
        <w:t>∈</w:t>
      </w:r>
      <w:r w:rsidRPr="00D75B0D">
        <w:rPr>
          <w:i/>
          <w:lang w:val="en-US"/>
        </w:rPr>
        <w:t xml:space="preserve"> </w:t>
      </w:r>
      <w:proofErr w:type="spellStart"/>
      <w:r w:rsidRPr="00D75B0D">
        <w:rPr>
          <w:i/>
          <w:lang w:val="en-US"/>
        </w:rPr>
        <w:t>s</w:t>
      </w:r>
      <w:r w:rsidRPr="00D75B0D">
        <w:rPr>
          <w:i/>
          <w:vertAlign w:val="subscript"/>
          <w:lang w:val="en-US"/>
        </w:rPr>
        <w:t>j</w:t>
      </w:r>
      <w:proofErr w:type="spellEnd"/>
      <w:r w:rsidRPr="00D75B0D">
        <w:rPr>
          <w:lang w:val="en-US"/>
        </w:rPr>
        <w:t xml:space="preserve">. </w:t>
      </w:r>
    </w:p>
    <w:p w14:paraId="00EC1F06" w14:textId="77777777" w:rsidR="00E61978" w:rsidRPr="00282A73" w:rsidRDefault="00E61978" w:rsidP="00E61978">
      <w:pPr>
        <w:numPr>
          <w:ilvl w:val="0"/>
          <w:numId w:val="16"/>
        </w:numPr>
        <w:contextualSpacing/>
        <w:jc w:val="both"/>
        <w:rPr>
          <w:lang w:val="en-US"/>
        </w:rPr>
      </w:pPr>
      <w:r w:rsidRPr="00D75B0D">
        <w:rPr>
          <w:lang w:val="en-US"/>
        </w:rPr>
        <w:t>For every pair (</w:t>
      </w:r>
      <w:proofErr w:type="spellStart"/>
      <w:r w:rsidRPr="00D75B0D">
        <w:rPr>
          <w:i/>
          <w:lang w:val="en-US"/>
        </w:rPr>
        <w:t>r</w:t>
      </w:r>
      <w:r w:rsidRPr="00D75B0D">
        <w:rPr>
          <w:i/>
          <w:vertAlign w:val="subscript"/>
          <w:lang w:val="en-US"/>
        </w:rPr>
        <w:t>i</w:t>
      </w:r>
      <w:proofErr w:type="spellEnd"/>
      <w:r w:rsidRPr="00D75B0D">
        <w:rPr>
          <w:i/>
          <w:lang w:val="en-US"/>
        </w:rPr>
        <w:t>,</w:t>
      </w:r>
      <w:r>
        <w:rPr>
          <w:i/>
          <w:lang w:val="en-US"/>
        </w:rPr>
        <w:t xml:space="preserve"> </w:t>
      </w:r>
      <w:proofErr w:type="spellStart"/>
      <w:r w:rsidRPr="00D75B0D">
        <w:rPr>
          <w:i/>
          <w:lang w:val="en-US"/>
        </w:rPr>
        <w:t>r</w:t>
      </w:r>
      <w:r w:rsidRPr="00D75B0D">
        <w:rPr>
          <w:i/>
          <w:vertAlign w:val="subscript"/>
          <w:lang w:val="en-US"/>
        </w:rPr>
        <w:t>j</w:t>
      </w:r>
      <w:proofErr w:type="spellEnd"/>
      <w:r w:rsidRPr="00D75B0D">
        <w:rPr>
          <w:lang w:val="en-US"/>
        </w:rPr>
        <w:t xml:space="preserve">) that satisfies the conjunction of the </w:t>
      </w:r>
      <w:proofErr w:type="spellStart"/>
      <w:r w:rsidRPr="00D75B0D">
        <w:rPr>
          <w:lang w:val="en-US"/>
        </w:rPr>
        <w:t>genometric</w:t>
      </w:r>
      <w:proofErr w:type="spellEnd"/>
      <w:r w:rsidRPr="00D75B0D">
        <w:rPr>
          <w:lang w:val="en-US"/>
        </w:rPr>
        <w:t xml:space="preserve"> and</w:t>
      </w:r>
      <w:r>
        <w:rPr>
          <w:lang w:val="en-US"/>
        </w:rPr>
        <w:t xml:space="preserve"> </w:t>
      </w:r>
      <w:proofErr w:type="spellStart"/>
      <w:r>
        <w:rPr>
          <w:lang w:val="en-US"/>
        </w:rPr>
        <w:t>equi</w:t>
      </w:r>
      <w:proofErr w:type="spellEnd"/>
      <w:r>
        <w:rPr>
          <w:lang w:val="en-US"/>
        </w:rPr>
        <w:t xml:space="preserve"> </w:t>
      </w:r>
      <w:r w:rsidRPr="00282A73">
        <w:rPr>
          <w:lang w:val="en-US"/>
        </w:rPr>
        <w:t>predicate</w:t>
      </w:r>
      <w:r>
        <w:rPr>
          <w:lang w:val="en-US"/>
        </w:rPr>
        <w:t>s</w:t>
      </w:r>
      <w:r w:rsidRPr="00282A73">
        <w:rPr>
          <w:lang w:val="en-US"/>
        </w:rPr>
        <w:t xml:space="preserve">, a new region is generated in </w:t>
      </w:r>
      <w:proofErr w:type="spellStart"/>
      <w:r w:rsidRPr="00282A73">
        <w:rPr>
          <w:i/>
          <w:lang w:val="en-US"/>
        </w:rPr>
        <w:t>s</w:t>
      </w:r>
      <w:r w:rsidRPr="00282A73">
        <w:rPr>
          <w:i/>
          <w:vertAlign w:val="subscript"/>
          <w:lang w:val="en-US"/>
        </w:rPr>
        <w:t>ij</w:t>
      </w:r>
      <w:proofErr w:type="spellEnd"/>
      <w:r w:rsidRPr="00282A73">
        <w:rPr>
          <w:lang w:val="en-US"/>
        </w:rPr>
        <w:t xml:space="preserve">, according to the </w:t>
      </w:r>
      <w:proofErr w:type="spellStart"/>
      <w:r w:rsidRPr="00282A73">
        <w:rPr>
          <w:i/>
          <w:lang w:val="en-US"/>
        </w:rPr>
        <w:t>coord</w:t>
      </w:r>
      <w:proofErr w:type="spellEnd"/>
      <w:r w:rsidRPr="00282A73">
        <w:rPr>
          <w:i/>
          <w:lang w:val="en-US"/>
        </w:rPr>
        <w:t xml:space="preserve">-param </w:t>
      </w:r>
      <w:r w:rsidRPr="00282A73">
        <w:rPr>
          <w:lang w:val="en-US"/>
        </w:rPr>
        <w:t xml:space="preserve">value; the attributes and their values of the new region are all those of the </w:t>
      </w:r>
      <w:proofErr w:type="spellStart"/>
      <w:r w:rsidRPr="00282A73">
        <w:rPr>
          <w:i/>
          <w:lang w:val="en-US"/>
        </w:rPr>
        <w:t>r</w:t>
      </w:r>
      <w:r w:rsidRPr="00282A73">
        <w:rPr>
          <w:i/>
          <w:vertAlign w:val="subscript"/>
          <w:lang w:val="en-US"/>
        </w:rPr>
        <w:t>i</w:t>
      </w:r>
      <w:proofErr w:type="spellEnd"/>
      <w:r w:rsidRPr="00282A73">
        <w:rPr>
          <w:i/>
          <w:lang w:val="en-US"/>
        </w:rPr>
        <w:t xml:space="preserve">, and </w:t>
      </w:r>
      <w:proofErr w:type="spellStart"/>
      <w:r w:rsidRPr="00282A73">
        <w:rPr>
          <w:i/>
          <w:lang w:val="en-US"/>
        </w:rPr>
        <w:t>r</w:t>
      </w:r>
      <w:r w:rsidRPr="00282A73">
        <w:rPr>
          <w:i/>
          <w:vertAlign w:val="subscript"/>
          <w:lang w:val="en-US"/>
        </w:rPr>
        <w:t>j</w:t>
      </w:r>
      <w:proofErr w:type="spellEnd"/>
      <w:r w:rsidRPr="00282A73">
        <w:rPr>
          <w:lang w:val="en-US"/>
        </w:rPr>
        <w:t xml:space="preserve"> regions</w:t>
      </w:r>
      <w:r>
        <w:rPr>
          <w:lang w:val="en-US"/>
        </w:rPr>
        <w:t xml:space="preserve"> (unless the LEFT_DISTINCT, RIGHT_DISTINCT, or BOTH option is specified)</w:t>
      </w:r>
      <w:r w:rsidRPr="00282A73">
        <w:rPr>
          <w:lang w:val="en-US"/>
        </w:rPr>
        <w:t xml:space="preserve">, and homonymous attributes are disambiguated by prefixing their input dataset name to their name. </w:t>
      </w:r>
    </w:p>
    <w:p w14:paraId="7D6EDBC1" w14:textId="77777777" w:rsidR="00E61978" w:rsidRDefault="00E61978" w:rsidP="00E61978">
      <w:pPr>
        <w:jc w:val="both"/>
        <w:rPr>
          <w:u w:val="single"/>
          <w:lang w:val="en-US"/>
        </w:rPr>
      </w:pPr>
    </w:p>
    <w:p w14:paraId="20F16C42" w14:textId="77777777" w:rsidR="00E61978" w:rsidRDefault="00E61978" w:rsidP="00E61978">
      <w:pPr>
        <w:jc w:val="both"/>
        <w:rPr>
          <w:lang w:val="en-US"/>
        </w:rPr>
      </w:pPr>
      <w:r w:rsidRPr="00D171BE">
        <w:rPr>
          <w:u w:val="single"/>
          <w:lang w:val="en-US"/>
        </w:rPr>
        <w:t>Note</w:t>
      </w:r>
      <w:r>
        <w:rPr>
          <w:u w:val="single"/>
          <w:lang w:val="en-US"/>
        </w:rPr>
        <w:t xml:space="preserve"> </w:t>
      </w:r>
      <w:r w:rsidRPr="00D171BE">
        <w:rPr>
          <w:u w:val="single"/>
          <w:lang w:val="en-US"/>
        </w:rPr>
        <w:t>1</w:t>
      </w:r>
      <w:r w:rsidRPr="00E80098">
        <w:rPr>
          <w:lang w:val="en-US"/>
        </w:rPr>
        <w:t>:</w:t>
      </w:r>
      <w:r>
        <w:rPr>
          <w:lang w:val="en-US"/>
        </w:rPr>
        <w:t xml:space="preserve"> By construction, </w:t>
      </w:r>
      <w:r w:rsidRPr="00282A73">
        <w:rPr>
          <w:lang w:val="en-US"/>
        </w:rPr>
        <w:t xml:space="preserve">the JOIN operation yields </w:t>
      </w:r>
      <w:proofErr w:type="gramStart"/>
      <w:r w:rsidRPr="00282A73">
        <w:rPr>
          <w:lang w:val="en-US"/>
        </w:rPr>
        <w:t>results</w:t>
      </w:r>
      <w:proofErr w:type="gramEnd"/>
      <w:r w:rsidRPr="00282A73">
        <w:rPr>
          <w:lang w:val="en-US"/>
        </w:rPr>
        <w:t xml:space="preserve"> whose number can grow quadratically both in the number of samples and of regions; hence, it is the most computationally intensive of all GMQL operations. </w:t>
      </w:r>
    </w:p>
    <w:p w14:paraId="68D2E9A1" w14:textId="77777777" w:rsidR="00E61978" w:rsidRDefault="00E61978" w:rsidP="00E61978">
      <w:pPr>
        <w:jc w:val="both"/>
        <w:rPr>
          <w:lang w:val="en-US"/>
        </w:rPr>
      </w:pPr>
    </w:p>
    <w:p w14:paraId="7E59B487" w14:textId="5A01BAAA" w:rsidR="00E61978" w:rsidRPr="00E61978" w:rsidRDefault="00E61978" w:rsidP="00E61978">
      <w:pPr>
        <w:jc w:val="both"/>
        <w:rPr>
          <w:lang w:val="en-US"/>
        </w:rPr>
      </w:pPr>
      <w:r w:rsidRPr="00E61978">
        <w:rPr>
          <w:u w:val="single"/>
          <w:lang w:val="en-US"/>
        </w:rPr>
        <w:t>Note 2</w:t>
      </w:r>
      <w:r w:rsidRPr="00E61978">
        <w:rPr>
          <w:lang w:val="en-US"/>
        </w:rPr>
        <w:t xml:space="preserve">: The behavior of </w:t>
      </w:r>
      <w:proofErr w:type="gramStart"/>
      <w:r w:rsidRPr="00E61978">
        <w:rPr>
          <w:lang w:val="en-US"/>
        </w:rPr>
        <w:t>JOIN(</w:t>
      </w:r>
      <w:proofErr w:type="gramEnd"/>
      <w:r w:rsidRPr="00E61978">
        <w:rPr>
          <w:lang w:val="en-US"/>
        </w:rPr>
        <w:t>) without any argument is not defined</w:t>
      </w:r>
      <w:r w:rsidR="00EE4206">
        <w:rPr>
          <w:lang w:val="en-US"/>
        </w:rPr>
        <w:t>;</w:t>
      </w:r>
      <w:r w:rsidRPr="00E61978">
        <w:rPr>
          <w:lang w:val="en-US"/>
        </w:rPr>
        <w:t xml:space="preserve"> </w:t>
      </w:r>
      <w:r w:rsidR="00EE4206">
        <w:rPr>
          <w:lang w:val="en-US"/>
        </w:rPr>
        <w:t>a</w:t>
      </w:r>
      <w:r w:rsidRPr="00E61978">
        <w:rPr>
          <w:lang w:val="en-US"/>
        </w:rPr>
        <w:t xml:space="preserve">t least one of </w:t>
      </w:r>
      <w:proofErr w:type="spellStart"/>
      <w:r w:rsidRPr="00E61978">
        <w:rPr>
          <w:i/>
          <w:lang w:val="en-US"/>
        </w:rPr>
        <w:t>genometric_predicate</w:t>
      </w:r>
      <w:proofErr w:type="spellEnd"/>
      <w:r w:rsidRPr="00E61978">
        <w:rPr>
          <w:lang w:val="en-US"/>
        </w:rPr>
        <w:t xml:space="preserve"> or </w:t>
      </w:r>
      <w:proofErr w:type="spellStart"/>
      <w:r w:rsidRPr="00E61978">
        <w:rPr>
          <w:i/>
          <w:lang w:val="en-US"/>
        </w:rPr>
        <w:t>on_attributes</w:t>
      </w:r>
      <w:proofErr w:type="spellEnd"/>
      <w:r w:rsidRPr="00E61978">
        <w:rPr>
          <w:lang w:val="en-US"/>
        </w:rPr>
        <w:t xml:space="preserve"> conditions must be provided. </w:t>
      </w:r>
    </w:p>
    <w:p w14:paraId="526FA696" w14:textId="5F20993E" w:rsidR="00E61978" w:rsidRPr="00E61978" w:rsidRDefault="00E61978" w:rsidP="00EE4206">
      <w:pPr>
        <w:jc w:val="both"/>
        <w:rPr>
          <w:rFonts w:eastAsia="Times New Roman"/>
          <w:color w:val="333333"/>
          <w:shd w:val="clear" w:color="auto" w:fill="FFFFFF"/>
          <w:lang w:val="en-GB" w:eastAsia="en-GB"/>
        </w:rPr>
      </w:pPr>
      <w:r w:rsidRPr="00E61978">
        <w:rPr>
          <w:lang w:val="en-US"/>
        </w:rPr>
        <w:t xml:space="preserve">In case the user chooses to specify </w:t>
      </w:r>
      <w:proofErr w:type="spellStart"/>
      <w:r w:rsidRPr="00E61978">
        <w:rPr>
          <w:i/>
          <w:lang w:val="en-US"/>
        </w:rPr>
        <w:t>genometric_predicate</w:t>
      </w:r>
      <w:proofErr w:type="spellEnd"/>
      <w:r w:rsidRPr="00E61978">
        <w:rPr>
          <w:lang w:val="en-US"/>
        </w:rPr>
        <w:t>, it</w:t>
      </w:r>
      <w:r w:rsidRPr="00E61978">
        <w:rPr>
          <w:rFonts w:eastAsia="Times New Roman"/>
          <w:color w:val="333333"/>
          <w:shd w:val="clear" w:color="auto" w:fill="FFFFFF"/>
          <w:lang w:val="en-GB" w:eastAsia="en-GB"/>
        </w:rPr>
        <w:t xml:space="preserve"> must contain at least one </w:t>
      </w:r>
      <w:r w:rsidRPr="00E61978">
        <w:rPr>
          <w:lang w:val="en-US"/>
        </w:rPr>
        <w:t>and at most four distal conditions including DLE (or DL), DGE (or DG), MD, UPSTREAM or DOWNSTREAM, and it must include at least one</w:t>
      </w:r>
      <w:r w:rsidRPr="00E61978">
        <w:rPr>
          <w:rFonts w:eastAsia="Times New Roman"/>
          <w:color w:val="333333"/>
          <w:shd w:val="clear" w:color="auto" w:fill="FFFFFF"/>
          <w:lang w:val="en-GB" w:eastAsia="en-GB"/>
        </w:rPr>
        <w:t xml:space="preserve"> </w:t>
      </w:r>
      <w:r w:rsidRPr="00E61978">
        <w:rPr>
          <w:i/>
          <w:lang w:val="en-US"/>
        </w:rPr>
        <w:t xml:space="preserve">less-equal distance </w:t>
      </w:r>
      <w:r w:rsidRPr="00E61978">
        <w:rPr>
          <w:lang w:val="en-US"/>
        </w:rPr>
        <w:t>or one</w:t>
      </w:r>
      <w:r w:rsidRPr="00E61978">
        <w:rPr>
          <w:i/>
          <w:lang w:val="en-US"/>
        </w:rPr>
        <w:t xml:space="preserve"> less distance</w:t>
      </w:r>
      <w:r w:rsidRPr="00E61978">
        <w:rPr>
          <w:lang w:val="en-US"/>
        </w:rPr>
        <w:t xml:space="preserve">, or a </w:t>
      </w:r>
      <w:r w:rsidRPr="00E61978">
        <w:rPr>
          <w:i/>
          <w:lang w:val="en-US"/>
        </w:rPr>
        <w:t xml:space="preserve">minimum distance </w:t>
      </w:r>
      <w:r w:rsidRPr="00E61978">
        <w:rPr>
          <w:lang w:val="en-US"/>
        </w:rPr>
        <w:t>clause</w:t>
      </w:r>
      <w:r w:rsidRPr="00E61978">
        <w:rPr>
          <w:rFonts w:eastAsia="Times New Roman"/>
          <w:color w:val="333333"/>
          <w:shd w:val="clear" w:color="auto" w:fill="FFFFFF"/>
          <w:lang w:val="en-GB" w:eastAsia="en-GB"/>
        </w:rPr>
        <w:t xml:space="preserve"> (which can then be combined with other clauses) in order to be </w:t>
      </w:r>
      <w:r w:rsidRPr="00E61978">
        <w:rPr>
          <w:lang w:val="en-US"/>
        </w:rPr>
        <w:t>well-formed</w:t>
      </w:r>
      <w:r w:rsidRPr="00E61978">
        <w:rPr>
          <w:rFonts w:eastAsia="Times New Roman"/>
          <w:color w:val="333333"/>
          <w:shd w:val="clear" w:color="auto" w:fill="FFFFFF"/>
          <w:lang w:val="en-GB" w:eastAsia="en-GB"/>
        </w:rPr>
        <w:t xml:space="preserve"> and compile.</w:t>
      </w:r>
      <w:r w:rsidR="00EE4206">
        <w:rPr>
          <w:rFonts w:eastAsia="Times New Roman"/>
          <w:color w:val="333333"/>
          <w:shd w:val="clear" w:color="auto" w:fill="FFFFFF"/>
          <w:lang w:val="en-GB" w:eastAsia="en-GB"/>
        </w:rPr>
        <w:t xml:space="preserve"> Then, if no </w:t>
      </w:r>
      <w:r w:rsidR="00EE4206" w:rsidRPr="00EE4206">
        <w:rPr>
          <w:rFonts w:eastAsia="Times New Roman"/>
          <w:i/>
          <w:color w:val="333333"/>
          <w:shd w:val="clear" w:color="auto" w:fill="FFFFFF"/>
          <w:lang w:val="en-GB" w:eastAsia="en-GB"/>
        </w:rPr>
        <w:t>output</w:t>
      </w:r>
      <w:r w:rsidR="00EE4206">
        <w:rPr>
          <w:rFonts w:eastAsia="Times New Roman"/>
          <w:color w:val="333333"/>
          <w:shd w:val="clear" w:color="auto" w:fill="FFFFFF"/>
          <w:lang w:val="en-GB" w:eastAsia="en-GB"/>
        </w:rPr>
        <w:t xml:space="preserve"> option is specified, </w:t>
      </w:r>
      <w:r w:rsidR="00EE4206">
        <w:rPr>
          <w:lang w:val="en-US"/>
        </w:rPr>
        <w:t>the default output option CAT is used.</w:t>
      </w:r>
    </w:p>
    <w:p w14:paraId="77FD2398" w14:textId="38D7214E" w:rsidR="003634FA" w:rsidRPr="003634FA" w:rsidRDefault="003634FA" w:rsidP="003634FA">
      <w:pPr>
        <w:jc w:val="both"/>
        <w:rPr>
          <w:rFonts w:eastAsia="Times New Roman"/>
          <w:color w:val="333333"/>
          <w:shd w:val="clear" w:color="auto" w:fill="FFFFFF"/>
          <w:lang w:val="en-GB" w:eastAsia="en-GB"/>
        </w:rPr>
      </w:pPr>
      <w:r w:rsidRPr="003634FA">
        <w:rPr>
          <w:rFonts w:eastAsia="Times New Roman"/>
          <w:color w:val="333333"/>
          <w:shd w:val="clear" w:color="auto" w:fill="FFFFFF"/>
          <w:lang w:val="en-GB" w:eastAsia="en-GB"/>
        </w:rPr>
        <w:t>In case the user chooses to specify </w:t>
      </w:r>
      <w:r w:rsidRPr="003634FA">
        <w:rPr>
          <w:rFonts w:eastAsia="Times New Roman"/>
          <w:color w:val="333333"/>
          <w:u w:val="single"/>
          <w:shd w:val="clear" w:color="auto" w:fill="FFFFFF"/>
          <w:lang w:val="en-GB" w:eastAsia="en-GB"/>
        </w:rPr>
        <w:t>only</w:t>
      </w:r>
      <w:r w:rsidRPr="003634FA">
        <w:rPr>
          <w:rFonts w:eastAsia="Times New Roman"/>
          <w:i/>
          <w:iCs/>
          <w:color w:val="333333"/>
          <w:shd w:val="clear" w:color="auto" w:fill="FFFFFF"/>
          <w:lang w:val="en-GB" w:eastAsia="en-GB"/>
        </w:rPr>
        <w:t> </w:t>
      </w:r>
      <w:proofErr w:type="spellStart"/>
      <w:r w:rsidRPr="003634FA">
        <w:rPr>
          <w:rFonts w:eastAsia="Times New Roman"/>
          <w:i/>
          <w:iCs/>
          <w:color w:val="333333"/>
          <w:shd w:val="clear" w:color="auto" w:fill="FFFFFF"/>
          <w:lang w:val="en-GB" w:eastAsia="en-GB"/>
        </w:rPr>
        <w:t>on_attribute</w:t>
      </w:r>
      <w:proofErr w:type="spellEnd"/>
      <w:r w:rsidRPr="003634FA">
        <w:rPr>
          <w:rFonts w:eastAsia="Times New Roman"/>
          <w:i/>
          <w:iCs/>
          <w:color w:val="333333"/>
          <w:shd w:val="clear" w:color="auto" w:fill="FFFFFF"/>
          <w:lang w:val="en-GB" w:eastAsia="en-GB"/>
        </w:rPr>
        <w:t> </w:t>
      </w:r>
      <w:r w:rsidRPr="003634FA">
        <w:rPr>
          <w:rFonts w:eastAsia="Times New Roman"/>
          <w:color w:val="333333"/>
          <w:shd w:val="clear" w:color="auto" w:fill="FFFFFF"/>
          <w:lang w:val="en-GB" w:eastAsia="en-GB"/>
        </w:rPr>
        <w:t>(without a distance clause), this </w:t>
      </w:r>
      <w:r w:rsidRPr="003634FA">
        <w:rPr>
          <w:rFonts w:eastAsia="Times New Roman"/>
          <w:color w:val="333333"/>
          <w:u w:val="single"/>
          <w:shd w:val="clear" w:color="auto" w:fill="FFFFFF"/>
          <w:lang w:val="en-GB" w:eastAsia="en-GB"/>
        </w:rPr>
        <w:t>must</w:t>
      </w:r>
      <w:r w:rsidRPr="003634FA">
        <w:rPr>
          <w:rFonts w:eastAsia="Times New Roman"/>
          <w:color w:val="333333"/>
          <w:shd w:val="clear" w:color="auto" w:fill="FFFFFF"/>
          <w:lang w:val="en-GB" w:eastAsia="en-GB"/>
        </w:rPr>
        <w:t> be followed by the specification of the </w:t>
      </w:r>
      <w:r w:rsidRPr="003634FA">
        <w:rPr>
          <w:rFonts w:eastAsia="Times New Roman"/>
          <w:i/>
          <w:iCs/>
          <w:color w:val="333333"/>
          <w:shd w:val="clear" w:color="auto" w:fill="FFFFFF"/>
          <w:lang w:val="en-GB" w:eastAsia="en-GB"/>
        </w:rPr>
        <w:t>output</w:t>
      </w:r>
      <w:r w:rsidRPr="003634FA">
        <w:rPr>
          <w:rFonts w:eastAsia="Times New Roman"/>
          <w:color w:val="333333"/>
          <w:shd w:val="clear" w:color="auto" w:fill="FFFFFF"/>
          <w:lang w:val="en-GB" w:eastAsia="en-GB"/>
        </w:rPr>
        <w:t> option, considering that the values allowed are: </w:t>
      </w:r>
      <w:r w:rsidRPr="003634FA">
        <w:rPr>
          <w:rFonts w:eastAsia="Times New Roman"/>
          <w:i/>
          <w:iCs/>
          <w:color w:val="333333"/>
          <w:shd w:val="clear" w:color="auto" w:fill="FFFFFF"/>
          <w:lang w:val="en-GB" w:eastAsia="en-GB"/>
        </w:rPr>
        <w:t>LEFT</w:t>
      </w:r>
      <w:r w:rsidRPr="003634FA">
        <w:rPr>
          <w:rFonts w:eastAsia="Times New Roman"/>
          <w:color w:val="333333"/>
          <w:shd w:val="clear" w:color="auto" w:fill="FFFFFF"/>
          <w:lang w:val="en-GB" w:eastAsia="en-GB"/>
        </w:rPr>
        <w:t>, </w:t>
      </w:r>
      <w:r w:rsidRPr="003634FA">
        <w:rPr>
          <w:rFonts w:eastAsia="Times New Roman"/>
          <w:i/>
          <w:iCs/>
          <w:color w:val="333333"/>
          <w:shd w:val="clear" w:color="auto" w:fill="FFFFFF"/>
          <w:lang w:val="en-GB" w:eastAsia="en-GB"/>
        </w:rPr>
        <w:t>RIGHT, LEFT_DISTINCT, RIGHT_DISTINCT, or BOTH</w:t>
      </w:r>
      <w:r w:rsidR="001D782F">
        <w:rPr>
          <w:rFonts w:eastAsia="Times New Roman"/>
          <w:i/>
          <w:iCs/>
          <w:color w:val="333333"/>
          <w:shd w:val="clear" w:color="auto" w:fill="FFFFFF"/>
          <w:lang w:val="en-GB" w:eastAsia="en-GB"/>
        </w:rPr>
        <w:t xml:space="preserve"> </w:t>
      </w:r>
      <w:r w:rsidRPr="003634FA">
        <w:rPr>
          <w:rFonts w:eastAsia="Times New Roman"/>
          <w:color w:val="333333"/>
          <w:shd w:val="clear" w:color="auto" w:fill="FFFFFF"/>
          <w:lang w:val="en-GB" w:eastAsia="en-GB"/>
        </w:rPr>
        <w:t>(whilst </w:t>
      </w:r>
      <w:r w:rsidRPr="003634FA">
        <w:rPr>
          <w:rFonts w:eastAsia="Times New Roman"/>
          <w:i/>
          <w:iCs/>
          <w:color w:val="333333"/>
          <w:shd w:val="clear" w:color="auto" w:fill="FFFFFF"/>
          <w:lang w:val="en-GB" w:eastAsia="en-GB"/>
        </w:rPr>
        <w:t>INT</w:t>
      </w:r>
      <w:r w:rsidRPr="003634FA">
        <w:rPr>
          <w:rFonts w:eastAsia="Times New Roman"/>
          <w:color w:val="333333"/>
          <w:shd w:val="clear" w:color="auto" w:fill="FFFFFF"/>
          <w:lang w:val="en-GB" w:eastAsia="en-GB"/>
        </w:rPr>
        <w:t> and </w:t>
      </w:r>
      <w:r w:rsidRPr="003634FA">
        <w:rPr>
          <w:rFonts w:eastAsia="Times New Roman"/>
          <w:i/>
          <w:iCs/>
          <w:color w:val="333333"/>
          <w:shd w:val="clear" w:color="auto" w:fill="FFFFFF"/>
          <w:lang w:val="en-GB" w:eastAsia="en-GB"/>
        </w:rPr>
        <w:t>CAT</w:t>
      </w:r>
      <w:r w:rsidRPr="003634FA">
        <w:rPr>
          <w:rFonts w:eastAsia="Times New Roman"/>
          <w:color w:val="333333"/>
          <w:shd w:val="clear" w:color="auto" w:fill="FFFFFF"/>
          <w:lang w:val="en-GB" w:eastAsia="en-GB"/>
        </w:rPr>
        <w:t> are not permitted). </w:t>
      </w:r>
    </w:p>
    <w:p w14:paraId="454B6971" w14:textId="77777777" w:rsidR="003634FA" w:rsidRPr="003634FA" w:rsidRDefault="003634FA" w:rsidP="003634FA">
      <w:pPr>
        <w:jc w:val="both"/>
        <w:rPr>
          <w:rFonts w:eastAsia="Times New Roman"/>
          <w:color w:val="333333"/>
          <w:shd w:val="clear" w:color="auto" w:fill="FFFFFF"/>
          <w:lang w:val="en-GB" w:eastAsia="en-GB"/>
        </w:rPr>
      </w:pPr>
      <w:r w:rsidRPr="003634FA">
        <w:rPr>
          <w:rFonts w:eastAsia="Times New Roman"/>
          <w:color w:val="333333"/>
          <w:shd w:val="clear" w:color="auto" w:fill="FFFFFF"/>
          <w:lang w:val="en-GB" w:eastAsia="en-GB"/>
        </w:rPr>
        <w:t>Note that, in case both distance and </w:t>
      </w:r>
      <w:proofErr w:type="spellStart"/>
      <w:r w:rsidRPr="003634FA">
        <w:rPr>
          <w:rFonts w:eastAsia="Times New Roman"/>
          <w:i/>
          <w:iCs/>
          <w:color w:val="333333"/>
          <w:shd w:val="clear" w:color="auto" w:fill="FFFFFF"/>
          <w:lang w:val="en-GB" w:eastAsia="en-GB"/>
        </w:rPr>
        <w:t>on_attribute</w:t>
      </w:r>
      <w:proofErr w:type="spellEnd"/>
      <w:r w:rsidRPr="003634FA">
        <w:rPr>
          <w:rFonts w:eastAsia="Times New Roman"/>
          <w:color w:val="333333"/>
          <w:shd w:val="clear" w:color="auto" w:fill="FFFFFF"/>
          <w:lang w:val="en-GB" w:eastAsia="en-GB"/>
        </w:rPr>
        <w:t xml:space="preserve"> conditions are specified, these are considered in conjunction: since the distance condition has to hold, the matching region pairs have to be on the same </w:t>
      </w:r>
      <w:proofErr w:type="spellStart"/>
      <w:r w:rsidRPr="003634FA">
        <w:rPr>
          <w:rFonts w:eastAsia="Times New Roman"/>
          <w:color w:val="333333"/>
          <w:shd w:val="clear" w:color="auto" w:fill="FFFFFF"/>
          <w:lang w:val="en-GB" w:eastAsia="en-GB"/>
        </w:rPr>
        <w:t>chr</w:t>
      </w:r>
      <w:proofErr w:type="spellEnd"/>
      <w:r w:rsidRPr="003634FA">
        <w:rPr>
          <w:rFonts w:eastAsia="Times New Roman"/>
          <w:color w:val="333333"/>
          <w:shd w:val="clear" w:color="auto" w:fill="FFFFFF"/>
          <w:lang w:val="en-GB" w:eastAsia="en-GB"/>
        </w:rPr>
        <w:t>, and therefore in this case </w:t>
      </w:r>
      <w:r w:rsidRPr="003634FA">
        <w:rPr>
          <w:rFonts w:eastAsia="Times New Roman"/>
          <w:color w:val="333333"/>
          <w:u w:val="single"/>
          <w:shd w:val="clear" w:color="auto" w:fill="FFFFFF"/>
          <w:lang w:val="en-GB" w:eastAsia="en-GB"/>
        </w:rPr>
        <w:t>it is possible</w:t>
      </w:r>
      <w:r w:rsidRPr="003634FA">
        <w:rPr>
          <w:rFonts w:eastAsia="Times New Roman"/>
          <w:color w:val="333333"/>
          <w:shd w:val="clear" w:color="auto" w:fill="FFFFFF"/>
          <w:lang w:val="en-GB" w:eastAsia="en-GB"/>
        </w:rPr>
        <w:t> to use the INT and CAT output options.</w:t>
      </w:r>
    </w:p>
    <w:p w14:paraId="3A02817F" w14:textId="77777777" w:rsidR="00E61978" w:rsidRPr="00B362B2" w:rsidRDefault="00E61978" w:rsidP="00E61978">
      <w:pPr>
        <w:jc w:val="both"/>
        <w:rPr>
          <w:u w:val="single"/>
          <w:lang w:val="en-GB"/>
        </w:rPr>
      </w:pPr>
    </w:p>
    <w:p w14:paraId="0D2EAD99" w14:textId="77777777" w:rsidR="00E61978" w:rsidRPr="00977B49" w:rsidRDefault="00E61978" w:rsidP="00E61978">
      <w:pPr>
        <w:jc w:val="both"/>
        <w:rPr>
          <w:lang w:val="en-US"/>
        </w:rPr>
      </w:pPr>
      <w:r w:rsidRPr="00977B49">
        <w:rPr>
          <w:u w:val="single"/>
          <w:lang w:val="en-US"/>
        </w:rPr>
        <w:t>Example 1</w:t>
      </w:r>
      <w:r w:rsidRPr="00977B49">
        <w:rPr>
          <w:lang w:val="en-US"/>
        </w:rPr>
        <w:t>:</w:t>
      </w:r>
    </w:p>
    <w:p w14:paraId="52C66C7F" w14:textId="77777777" w:rsidR="00E61978" w:rsidRDefault="00E61978" w:rsidP="00E61978">
      <w:pPr>
        <w:jc w:val="both"/>
        <w:rPr>
          <w:lang w:val="en-US"/>
        </w:rPr>
      </w:pPr>
      <w:r w:rsidRPr="00977B49">
        <w:rPr>
          <w:lang w:val="en-US"/>
        </w:rPr>
        <w:t>HM_TSS = JOIN(</w:t>
      </w:r>
      <w:proofErr w:type="gramStart"/>
      <w:r w:rsidRPr="00977B49">
        <w:rPr>
          <w:lang w:val="en-US"/>
        </w:rPr>
        <w:t>MD(</w:t>
      </w:r>
      <w:proofErr w:type="gramEnd"/>
      <w:r w:rsidRPr="00977B49">
        <w:rPr>
          <w:lang w:val="en-US"/>
        </w:rPr>
        <w:t xml:space="preserve">1), DGE(120000); output: RIGHT; </w:t>
      </w:r>
      <w:proofErr w:type="spellStart"/>
      <w:r w:rsidRPr="00977B49">
        <w:rPr>
          <w:lang w:val="en-US"/>
        </w:rPr>
        <w:t>joinby</w:t>
      </w:r>
      <w:proofErr w:type="spellEnd"/>
      <w:r w:rsidRPr="00977B49">
        <w:rPr>
          <w:lang w:val="en-US"/>
        </w:rPr>
        <w:t>: provider) TSS HM;</w:t>
      </w:r>
    </w:p>
    <w:p w14:paraId="213D1A88" w14:textId="77777777" w:rsidR="00E61978" w:rsidRPr="00977B49" w:rsidRDefault="00E61978" w:rsidP="00E61978">
      <w:pPr>
        <w:jc w:val="both"/>
        <w:rPr>
          <w:lang w:val="en-US"/>
        </w:rPr>
      </w:pPr>
    </w:p>
    <w:p w14:paraId="402F9771" w14:textId="77777777" w:rsidR="00E61978" w:rsidRPr="00977B49" w:rsidRDefault="00E61978" w:rsidP="00E61978">
      <w:pPr>
        <w:jc w:val="both"/>
        <w:rPr>
          <w:lang w:val="en-US"/>
        </w:rPr>
      </w:pPr>
      <w:r w:rsidRPr="00977B49">
        <w:rPr>
          <w:lang w:val="en-US"/>
        </w:rPr>
        <w:t xml:space="preserve">Given a dataset HM of </w:t>
      </w:r>
      <w:proofErr w:type="spellStart"/>
      <w:r w:rsidRPr="00977B49">
        <w:rPr>
          <w:lang w:val="en-US"/>
        </w:rPr>
        <w:t>ChIP</w:t>
      </w:r>
      <w:proofErr w:type="spellEnd"/>
      <w:r w:rsidRPr="00977B49">
        <w:rPr>
          <w:lang w:val="en-US"/>
        </w:rPr>
        <w:t xml:space="preserve">-seq experiment samples regarding Histone Modifications and </w:t>
      </w:r>
      <w:r>
        <w:rPr>
          <w:lang w:val="en-US"/>
        </w:rPr>
        <w:t>a dataset</w:t>
      </w:r>
      <w:r w:rsidRPr="00977B49">
        <w:rPr>
          <w:lang w:val="en-US"/>
        </w:rPr>
        <w:t xml:space="preserve"> called TSS with a sample including Transcription Start Site annotations, this GMQL statement searches for those regions of HM that are at a minimal distance from a transcription start site (TSS) and takes the first/closest one for each TSS, provided that such distance is greater than </w:t>
      </w:r>
      <w:r>
        <w:rPr>
          <w:lang w:val="en-US"/>
        </w:rPr>
        <w:t xml:space="preserve">or equal to </w:t>
      </w:r>
      <w:r w:rsidRPr="00977B49">
        <w:rPr>
          <w:lang w:val="en-US"/>
        </w:rPr>
        <w:t>120K bases</w:t>
      </w:r>
      <w:r w:rsidRPr="00977B49">
        <w:rPr>
          <w:sz w:val="16"/>
          <w:szCs w:val="16"/>
          <w:lang w:val="en-US"/>
        </w:rPr>
        <w:t xml:space="preserve"> </w:t>
      </w:r>
      <w:r w:rsidRPr="00977B49">
        <w:rPr>
          <w:lang w:val="en-US"/>
        </w:rPr>
        <w:t xml:space="preserve">and </w:t>
      </w:r>
      <w:r>
        <w:rPr>
          <w:lang w:val="en-US"/>
        </w:rPr>
        <w:t xml:space="preserve">the </w:t>
      </w:r>
      <w:r w:rsidRPr="00977B49">
        <w:rPr>
          <w:lang w:val="en-US"/>
        </w:rPr>
        <w:t xml:space="preserve">joined TSS and HM samples are obtained from the same </w:t>
      </w:r>
      <w:r w:rsidRPr="00D75B0D">
        <w:rPr>
          <w:i/>
          <w:lang w:val="en-US"/>
        </w:rPr>
        <w:t>provider</w:t>
      </w:r>
      <w:r w:rsidRPr="00977B49">
        <w:rPr>
          <w:i/>
          <w:lang w:val="en-US"/>
        </w:rPr>
        <w:t xml:space="preserve"> </w:t>
      </w:r>
      <w:r w:rsidRPr="00977B49">
        <w:rPr>
          <w:lang w:val="en-US"/>
        </w:rPr>
        <w:t>(</w:t>
      </w:r>
      <w:proofErr w:type="spellStart"/>
      <w:r w:rsidRPr="00977B49">
        <w:rPr>
          <w:i/>
          <w:lang w:val="en-US"/>
        </w:rPr>
        <w:t>joinby</w:t>
      </w:r>
      <w:proofErr w:type="spellEnd"/>
      <w:r w:rsidRPr="00977B49">
        <w:rPr>
          <w:lang w:val="en-US"/>
        </w:rPr>
        <w:t xml:space="preserve"> clause).</w:t>
      </w:r>
      <w:r w:rsidRPr="00977B49">
        <w:rPr>
          <w:sz w:val="16"/>
          <w:szCs w:val="16"/>
          <w:lang w:val="en-US"/>
        </w:rPr>
        <w:t xml:space="preserve"> </w:t>
      </w:r>
    </w:p>
    <w:p w14:paraId="7CD1A130" w14:textId="77777777" w:rsidR="00E61978" w:rsidRPr="00977B49" w:rsidRDefault="00E61978" w:rsidP="00E61978">
      <w:pPr>
        <w:jc w:val="both"/>
        <w:rPr>
          <w:lang w:val="en-US"/>
        </w:rPr>
      </w:pPr>
    </w:p>
    <w:p w14:paraId="1121B829" w14:textId="77777777" w:rsidR="00E61978" w:rsidRPr="00D23F9B" w:rsidRDefault="00E61978" w:rsidP="00E61978">
      <w:pPr>
        <w:jc w:val="both"/>
        <w:rPr>
          <w:lang w:val="en-US"/>
        </w:rPr>
      </w:pPr>
      <w:r w:rsidRPr="00977B49">
        <w:rPr>
          <w:lang w:val="en-US"/>
        </w:rPr>
        <w:t>Assume that sample metadata are as shown in the following picture.</w:t>
      </w:r>
    </w:p>
    <w:p w14:paraId="55A2AAF9" w14:textId="67A359B9" w:rsidR="00E61978" w:rsidRDefault="00E61978" w:rsidP="00E61978">
      <w:pPr>
        <w:jc w:val="both"/>
        <w:rPr>
          <w:u w:val="single"/>
        </w:rPr>
      </w:pPr>
      <w:r w:rsidRPr="0098338C">
        <w:rPr>
          <w:noProof/>
          <w:lang w:val="en-US" w:eastAsia="en-US"/>
        </w:rPr>
        <w:drawing>
          <wp:inline distT="0" distB="0" distL="0" distR="0" wp14:anchorId="4760A75A" wp14:editId="744F7B1F">
            <wp:extent cx="5733415" cy="2368550"/>
            <wp:effectExtent l="0" t="0" r="63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3415" cy="2368550"/>
                    </a:xfrm>
                    <a:prstGeom prst="rect">
                      <a:avLst/>
                    </a:prstGeom>
                  </pic:spPr>
                </pic:pic>
              </a:graphicData>
            </a:graphic>
          </wp:inline>
        </w:drawing>
      </w:r>
    </w:p>
    <w:p w14:paraId="5C86077E" w14:textId="77777777" w:rsidR="00E61978" w:rsidRDefault="00E61978" w:rsidP="00E61978">
      <w:pPr>
        <w:jc w:val="both"/>
        <w:rPr>
          <w:u w:val="single"/>
        </w:rPr>
      </w:pPr>
    </w:p>
    <w:p w14:paraId="1CDA6257" w14:textId="77777777" w:rsidR="00E61978" w:rsidRDefault="00E61978" w:rsidP="00E61978">
      <w:pPr>
        <w:jc w:val="both"/>
        <w:rPr>
          <w:lang w:val="en-US"/>
        </w:rPr>
      </w:pPr>
      <w:r w:rsidRPr="00977B49">
        <w:rPr>
          <w:lang w:val="en-US"/>
        </w:rPr>
        <w:lastRenderedPageBreak/>
        <w:t xml:space="preserve">The first sample (HM_sample1) </w:t>
      </w:r>
      <w:r>
        <w:rPr>
          <w:lang w:val="en-US"/>
        </w:rPr>
        <w:t>is</w:t>
      </w:r>
      <w:r w:rsidRPr="00977B49">
        <w:rPr>
          <w:lang w:val="en-US"/>
        </w:rPr>
        <w:t xml:space="preserve"> excluded from JOIN </w:t>
      </w:r>
      <w:proofErr w:type="spellStart"/>
      <w:r w:rsidRPr="00977B49">
        <w:rPr>
          <w:lang w:val="en-US"/>
        </w:rPr>
        <w:t>genometric</w:t>
      </w:r>
      <w:proofErr w:type="spellEnd"/>
      <w:r w:rsidRPr="00977B49">
        <w:rPr>
          <w:lang w:val="en-US"/>
        </w:rPr>
        <w:t xml:space="preserve"> predicate scan because of mismatching metadata: the cardinality of the result dataset </w:t>
      </w:r>
      <w:r>
        <w:rPr>
          <w:lang w:val="en-US"/>
        </w:rPr>
        <w:t>is</w:t>
      </w:r>
      <w:r w:rsidRPr="00977B49">
        <w:rPr>
          <w:lang w:val="en-US"/>
        </w:rPr>
        <w:t xml:space="preserve"> 2x1 = 2 samples. The result includes only the selected regions of the right input dataset (in this case HM), with t</w:t>
      </w:r>
      <w:r>
        <w:rPr>
          <w:lang w:val="en-US"/>
        </w:rPr>
        <w:t>heir attributes and values together with the attributes and values of the joined region in the other input dataset (in this case the left one TSS)</w:t>
      </w:r>
      <w:r w:rsidRPr="00977B49">
        <w:rPr>
          <w:lang w:val="en-US"/>
        </w:rPr>
        <w:t xml:space="preserve">. </w:t>
      </w:r>
    </w:p>
    <w:p w14:paraId="00FB56DC" w14:textId="77777777" w:rsidR="00E61978" w:rsidRPr="00977B49" w:rsidRDefault="00E61978" w:rsidP="00E61978">
      <w:pPr>
        <w:jc w:val="both"/>
        <w:rPr>
          <w:lang w:val="en-US"/>
        </w:rPr>
      </w:pPr>
    </w:p>
    <w:p w14:paraId="453FF2B0" w14:textId="77777777" w:rsidR="00E61978" w:rsidRPr="00977B49" w:rsidRDefault="00E61978" w:rsidP="00E61978">
      <w:pPr>
        <w:jc w:val="both"/>
        <w:rPr>
          <w:lang w:val="en-US"/>
        </w:rPr>
      </w:pPr>
      <w:r w:rsidRPr="00977B49">
        <w:rPr>
          <w:lang w:val="en-US"/>
        </w:rPr>
        <w:t>Region from HM_sample2</w:t>
      </w:r>
      <w:r>
        <w:rPr>
          <w:lang w:val="en-US"/>
        </w:rPr>
        <w:t xml:space="preserve"> (purple) is replicated in HM_TSS</w:t>
      </w:r>
      <w:r w:rsidRPr="00977B49">
        <w:rPr>
          <w:lang w:val="en-US"/>
        </w:rPr>
        <w:t xml:space="preserve">_sample1 because </w:t>
      </w:r>
      <w:r>
        <w:rPr>
          <w:lang w:val="en-US"/>
        </w:rPr>
        <w:t xml:space="preserve">it is a </w:t>
      </w:r>
      <w:r w:rsidRPr="00977B49">
        <w:rPr>
          <w:lang w:val="en-US"/>
        </w:rPr>
        <w:t xml:space="preserve">valid JOIN results for </w:t>
      </w:r>
      <w:r>
        <w:rPr>
          <w:lang w:val="en-US"/>
        </w:rPr>
        <w:t xml:space="preserve">both </w:t>
      </w:r>
      <w:r w:rsidRPr="00977B49">
        <w:rPr>
          <w:lang w:val="en-US"/>
        </w:rPr>
        <w:t xml:space="preserve">the first two </w:t>
      </w:r>
      <w:r>
        <w:rPr>
          <w:lang w:val="en-US"/>
        </w:rPr>
        <w:t>TSS (</w:t>
      </w:r>
      <w:r w:rsidRPr="00977B49">
        <w:rPr>
          <w:lang w:val="en-US"/>
        </w:rPr>
        <w:t>red</w:t>
      </w:r>
      <w:r>
        <w:rPr>
          <w:lang w:val="en-US"/>
        </w:rPr>
        <w:t>)</w:t>
      </w:r>
      <w:r w:rsidRPr="00977B49">
        <w:rPr>
          <w:lang w:val="en-US"/>
        </w:rPr>
        <w:t xml:space="preserve"> regions, respectively; from HM_sample3 only one green region is selected since </w:t>
      </w:r>
      <w:proofErr w:type="gramStart"/>
      <w:r w:rsidRPr="00977B49">
        <w:rPr>
          <w:lang w:val="en-US"/>
        </w:rPr>
        <w:t>MD(</w:t>
      </w:r>
      <w:proofErr w:type="gramEnd"/>
      <w:r w:rsidRPr="00977B49">
        <w:rPr>
          <w:lang w:val="en-US"/>
        </w:rPr>
        <w:t>1) condition is evalu</w:t>
      </w:r>
      <w:r>
        <w:rPr>
          <w:lang w:val="en-US"/>
        </w:rPr>
        <w:t>ated first.</w:t>
      </w:r>
    </w:p>
    <w:p w14:paraId="414E2FB1" w14:textId="77777777" w:rsidR="00E61978" w:rsidRDefault="00E61978" w:rsidP="00E61978">
      <w:pPr>
        <w:jc w:val="both"/>
        <w:rPr>
          <w:lang w:val="en-US"/>
        </w:rPr>
      </w:pPr>
    </w:p>
    <w:p w14:paraId="6F8871DD" w14:textId="77777777" w:rsidR="00E61978" w:rsidRDefault="00E61978" w:rsidP="00E61978">
      <w:pPr>
        <w:jc w:val="both"/>
        <w:rPr>
          <w:lang w:val="en-US"/>
        </w:rPr>
      </w:pPr>
      <w:r w:rsidRPr="004379C4">
        <w:rPr>
          <w:u w:val="single"/>
          <w:lang w:val="en-US"/>
        </w:rPr>
        <w:t>Example 2</w:t>
      </w:r>
      <w:r>
        <w:rPr>
          <w:lang w:val="en-US"/>
        </w:rPr>
        <w:t xml:space="preserve">: </w:t>
      </w:r>
    </w:p>
    <w:p w14:paraId="60851FF2" w14:textId="77777777" w:rsidR="00E61978" w:rsidRDefault="00E61978" w:rsidP="00E61978">
      <w:pPr>
        <w:jc w:val="both"/>
        <w:rPr>
          <w:lang w:val="en-US"/>
        </w:rPr>
      </w:pPr>
      <w:r w:rsidRPr="00977B49">
        <w:rPr>
          <w:lang w:val="en-US"/>
        </w:rPr>
        <w:t>HM_TSS = JOIN(</w:t>
      </w:r>
      <w:proofErr w:type="gramStart"/>
      <w:r w:rsidRPr="00977B49">
        <w:rPr>
          <w:lang w:val="en-US"/>
        </w:rPr>
        <w:t>MD(</w:t>
      </w:r>
      <w:proofErr w:type="gramEnd"/>
      <w:r w:rsidRPr="00977B49">
        <w:rPr>
          <w:lang w:val="en-US"/>
        </w:rPr>
        <w:t>1), DGE(120000); output: RIGHT</w:t>
      </w:r>
      <w:r>
        <w:rPr>
          <w:lang w:val="en-US"/>
        </w:rPr>
        <w:t>_DISTINCT</w:t>
      </w:r>
      <w:r w:rsidRPr="00977B49">
        <w:rPr>
          <w:lang w:val="en-US"/>
        </w:rPr>
        <w:t xml:space="preserve">; </w:t>
      </w:r>
      <w:proofErr w:type="spellStart"/>
      <w:r w:rsidRPr="00977B49">
        <w:rPr>
          <w:lang w:val="en-US"/>
        </w:rPr>
        <w:t>joinby</w:t>
      </w:r>
      <w:proofErr w:type="spellEnd"/>
      <w:r w:rsidRPr="00977B49">
        <w:rPr>
          <w:lang w:val="en-US"/>
        </w:rPr>
        <w:t>: provider) TSS HM;</w:t>
      </w:r>
    </w:p>
    <w:p w14:paraId="6E278012" w14:textId="77777777" w:rsidR="00E61978" w:rsidRDefault="00E61978" w:rsidP="00E61978">
      <w:pPr>
        <w:jc w:val="both"/>
        <w:rPr>
          <w:lang w:val="en-US"/>
        </w:rPr>
      </w:pPr>
    </w:p>
    <w:p w14:paraId="7C6927B9" w14:textId="77777777" w:rsidR="00E61978" w:rsidRDefault="00E61978" w:rsidP="00E61978">
      <w:pPr>
        <w:jc w:val="both"/>
        <w:rPr>
          <w:lang w:val="en-US"/>
        </w:rPr>
      </w:pPr>
      <w:r>
        <w:rPr>
          <w:lang w:val="en-US"/>
        </w:rPr>
        <w:t xml:space="preserve">This example replicates Example </w:t>
      </w:r>
      <w:proofErr w:type="gramStart"/>
      <w:r>
        <w:rPr>
          <w:lang w:val="en-US"/>
        </w:rPr>
        <w:t>1, but</w:t>
      </w:r>
      <w:proofErr w:type="gramEnd"/>
      <w:r>
        <w:rPr>
          <w:lang w:val="en-US"/>
        </w:rPr>
        <w:t xml:space="preserve"> uses a different output option: RIGHT_DISTINCT instead of RIGHT. RIGHT_DISTINCT allows to eliminate replicated regions in the output due to joining with multiple regions in the other dataset sample. In this specific case, the left most r</w:t>
      </w:r>
      <w:r w:rsidRPr="00977B49">
        <w:rPr>
          <w:lang w:val="en-US"/>
        </w:rPr>
        <w:t>egion from HM_sample2</w:t>
      </w:r>
      <w:r>
        <w:rPr>
          <w:lang w:val="en-US"/>
        </w:rPr>
        <w:t xml:space="preserve"> (purple) is</w:t>
      </w:r>
      <w:r w:rsidRPr="00977B49">
        <w:rPr>
          <w:lang w:val="en-US"/>
        </w:rPr>
        <w:t xml:space="preserve"> </w:t>
      </w:r>
      <w:r>
        <w:rPr>
          <w:lang w:val="en-US"/>
        </w:rPr>
        <w:t xml:space="preserve">a </w:t>
      </w:r>
      <w:r w:rsidRPr="00977B49">
        <w:rPr>
          <w:lang w:val="en-US"/>
        </w:rPr>
        <w:t xml:space="preserve">valid JOIN result for </w:t>
      </w:r>
      <w:r>
        <w:rPr>
          <w:lang w:val="en-US"/>
        </w:rPr>
        <w:t xml:space="preserve">both </w:t>
      </w:r>
      <w:r w:rsidRPr="00977B49">
        <w:rPr>
          <w:lang w:val="en-US"/>
        </w:rPr>
        <w:t xml:space="preserve">the two </w:t>
      </w:r>
      <w:r>
        <w:rPr>
          <w:lang w:val="en-US"/>
        </w:rPr>
        <w:t xml:space="preserve">leftmost </w:t>
      </w:r>
      <w:r w:rsidRPr="00977B49">
        <w:rPr>
          <w:lang w:val="en-US"/>
        </w:rPr>
        <w:t>regi</w:t>
      </w:r>
      <w:r>
        <w:rPr>
          <w:lang w:val="en-US"/>
        </w:rPr>
        <w:t xml:space="preserve">ons in the TSS_sample1 (red), but in the output dataset TSS_HM only one of these two </w:t>
      </w:r>
      <w:r w:rsidRPr="00977B49">
        <w:rPr>
          <w:lang w:val="en-US"/>
        </w:rPr>
        <w:t>HM_sample2</w:t>
      </w:r>
      <w:r>
        <w:rPr>
          <w:lang w:val="en-US"/>
        </w:rPr>
        <w:t xml:space="preserve"> regions is included (given the RIGHT_DISTINCT output option used). T</w:t>
      </w:r>
      <w:r w:rsidRPr="006E1CDA">
        <w:rPr>
          <w:lang w:val="en-US"/>
        </w:rPr>
        <w:t xml:space="preserve">he output metadata are equal to the metadata of the input </w:t>
      </w:r>
      <w:r w:rsidRPr="006E1CDA">
        <w:rPr>
          <w:i/>
          <w:lang w:val="en-US"/>
        </w:rPr>
        <w:t>experiment</w:t>
      </w:r>
      <w:r w:rsidRPr="006E1CDA">
        <w:rPr>
          <w:lang w:val="en-US"/>
        </w:rPr>
        <w:t xml:space="preserve"> (</w:t>
      </w:r>
      <w:r>
        <w:rPr>
          <w:lang w:val="en-US"/>
        </w:rPr>
        <w:t>HM</w:t>
      </w:r>
      <w:r w:rsidRPr="006E1CDA">
        <w:rPr>
          <w:lang w:val="en-US"/>
        </w:rPr>
        <w:t>) dataset</w:t>
      </w:r>
      <w:r>
        <w:rPr>
          <w:lang w:val="en-US"/>
        </w:rPr>
        <w:t xml:space="preserve">, </w:t>
      </w:r>
      <w:r w:rsidRPr="006E1CDA">
        <w:rPr>
          <w:lang w:val="en-US"/>
        </w:rPr>
        <w:t>without prefixing their attribute names.</w:t>
      </w:r>
    </w:p>
    <w:p w14:paraId="6E36DC33" w14:textId="77777777" w:rsidR="00E61978" w:rsidRDefault="00E61978" w:rsidP="00E61978">
      <w:pPr>
        <w:jc w:val="both"/>
        <w:rPr>
          <w:lang w:val="en-US"/>
        </w:rPr>
      </w:pPr>
      <w:r w:rsidRPr="0098338C">
        <w:rPr>
          <w:noProof/>
          <w:lang w:val="en-GB" w:eastAsia="en-GB"/>
        </w:rPr>
        <w:t xml:space="preserve"> </w:t>
      </w:r>
      <w:r w:rsidRPr="0098338C">
        <w:rPr>
          <w:noProof/>
          <w:lang w:val="en-US" w:eastAsia="en-US"/>
        </w:rPr>
        <w:drawing>
          <wp:inline distT="0" distB="0" distL="0" distR="0" wp14:anchorId="5D0EE625" wp14:editId="1FA004AB">
            <wp:extent cx="5733415" cy="2586355"/>
            <wp:effectExtent l="0" t="0" r="6985"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3415" cy="2586355"/>
                    </a:xfrm>
                    <a:prstGeom prst="rect">
                      <a:avLst/>
                    </a:prstGeom>
                  </pic:spPr>
                </pic:pic>
              </a:graphicData>
            </a:graphic>
          </wp:inline>
        </w:drawing>
      </w:r>
    </w:p>
    <w:p w14:paraId="49AA7B60" w14:textId="77777777" w:rsidR="00E61978" w:rsidRDefault="00E61978" w:rsidP="00E61978">
      <w:pPr>
        <w:jc w:val="both"/>
        <w:rPr>
          <w:lang w:val="en-US"/>
        </w:rPr>
      </w:pPr>
    </w:p>
    <w:p w14:paraId="2C4BEC9D" w14:textId="77777777" w:rsidR="00E61978" w:rsidRPr="00977B49" w:rsidRDefault="00E61978" w:rsidP="00E61978">
      <w:pPr>
        <w:jc w:val="both"/>
        <w:rPr>
          <w:lang w:val="en-US"/>
        </w:rPr>
      </w:pPr>
    </w:p>
    <w:p w14:paraId="77C11B99" w14:textId="77777777" w:rsidR="00E61978" w:rsidRDefault="00E61978" w:rsidP="00E61978">
      <w:pPr>
        <w:jc w:val="both"/>
        <w:rPr>
          <w:lang w:val="en-US"/>
        </w:rPr>
      </w:pPr>
      <w:r w:rsidRPr="00977B49">
        <w:rPr>
          <w:u w:val="single"/>
          <w:lang w:val="en-US"/>
        </w:rPr>
        <w:t xml:space="preserve">Example </w:t>
      </w:r>
      <w:r>
        <w:rPr>
          <w:u w:val="single"/>
          <w:lang w:val="en-US"/>
        </w:rPr>
        <w:t>3</w:t>
      </w:r>
      <w:r w:rsidRPr="00977B49">
        <w:rPr>
          <w:lang w:val="en-US"/>
        </w:rPr>
        <w:t>:</w:t>
      </w:r>
    </w:p>
    <w:p w14:paraId="464CB13F" w14:textId="77777777" w:rsidR="00E61978" w:rsidRPr="00977B49" w:rsidRDefault="00E61978" w:rsidP="00E61978">
      <w:pPr>
        <w:jc w:val="both"/>
        <w:rPr>
          <w:lang w:val="en-US"/>
        </w:rPr>
      </w:pPr>
      <w:r w:rsidRPr="00977B49">
        <w:rPr>
          <w:lang w:val="en-US"/>
        </w:rPr>
        <w:t>HM_TSS = JOIN(</w:t>
      </w:r>
      <w:proofErr w:type="gramStart"/>
      <w:r w:rsidRPr="00977B49">
        <w:rPr>
          <w:lang w:val="en-US"/>
        </w:rPr>
        <w:t>MD(</w:t>
      </w:r>
      <w:proofErr w:type="gramEnd"/>
      <w:r w:rsidRPr="00977B49">
        <w:rPr>
          <w:lang w:val="en-US"/>
        </w:rPr>
        <w:t xml:space="preserve">1), DGE(120000); output: CAT; </w:t>
      </w:r>
      <w:proofErr w:type="spellStart"/>
      <w:r w:rsidRPr="00977B49">
        <w:rPr>
          <w:lang w:val="en-US"/>
        </w:rPr>
        <w:t>joinby</w:t>
      </w:r>
      <w:proofErr w:type="spellEnd"/>
      <w:r w:rsidRPr="00977B49">
        <w:rPr>
          <w:lang w:val="en-US"/>
        </w:rPr>
        <w:t>: provider) TSS HM;</w:t>
      </w:r>
    </w:p>
    <w:p w14:paraId="073890B0" w14:textId="77777777" w:rsidR="00E61978" w:rsidRPr="00977B49" w:rsidRDefault="00E61978" w:rsidP="00E61978">
      <w:pPr>
        <w:jc w:val="both"/>
        <w:rPr>
          <w:lang w:val="en-US"/>
        </w:rPr>
      </w:pPr>
    </w:p>
    <w:p w14:paraId="20135867" w14:textId="77777777" w:rsidR="00E61978" w:rsidRPr="00977B49" w:rsidRDefault="00E61978" w:rsidP="00E61978">
      <w:pPr>
        <w:jc w:val="both"/>
        <w:rPr>
          <w:lang w:val="en-US"/>
        </w:rPr>
      </w:pPr>
      <w:r w:rsidRPr="00977B49">
        <w:rPr>
          <w:lang w:val="en-US"/>
        </w:rPr>
        <w:t xml:space="preserve">This example includes the same input datasets, </w:t>
      </w:r>
      <w:proofErr w:type="spellStart"/>
      <w:r w:rsidRPr="00977B49">
        <w:rPr>
          <w:lang w:val="en-US"/>
        </w:rPr>
        <w:t>genometric</w:t>
      </w:r>
      <w:proofErr w:type="spellEnd"/>
      <w:r w:rsidRPr="00977B49">
        <w:rPr>
          <w:lang w:val="en-US"/>
        </w:rPr>
        <w:t xml:space="preserve"> predicate and </w:t>
      </w:r>
      <w:proofErr w:type="spellStart"/>
      <w:r w:rsidRPr="00977B49">
        <w:rPr>
          <w:lang w:val="en-US"/>
        </w:rPr>
        <w:t>joinby</w:t>
      </w:r>
      <w:proofErr w:type="spellEnd"/>
      <w:r w:rsidRPr="00977B49">
        <w:rPr>
          <w:lang w:val="en-US"/>
        </w:rPr>
        <w:t xml:space="preserve"> </w:t>
      </w:r>
      <w:r>
        <w:rPr>
          <w:lang w:val="en-US"/>
        </w:rPr>
        <w:t>condition</w:t>
      </w:r>
      <w:r w:rsidRPr="00977B49">
        <w:rPr>
          <w:lang w:val="en-US"/>
        </w:rPr>
        <w:t xml:space="preserve"> as</w:t>
      </w:r>
      <w:r>
        <w:rPr>
          <w:lang w:val="en-US"/>
        </w:rPr>
        <w:t xml:space="preserve"> </w:t>
      </w:r>
      <w:proofErr w:type="spellStart"/>
      <w:r>
        <w:rPr>
          <w:lang w:val="en-US"/>
        </w:rPr>
        <w:t>in</w:t>
      </w:r>
      <w:proofErr w:type="spellEnd"/>
      <w:r w:rsidRPr="00977B49">
        <w:rPr>
          <w:lang w:val="en-US"/>
        </w:rPr>
        <w:t xml:space="preserve"> Example 1, but the output is produced as the concatenation of regions selected by the </w:t>
      </w:r>
      <w:proofErr w:type="spellStart"/>
      <w:r w:rsidRPr="00977B49">
        <w:rPr>
          <w:lang w:val="en-US"/>
        </w:rPr>
        <w:t>genometric</w:t>
      </w:r>
      <w:proofErr w:type="spellEnd"/>
      <w:r w:rsidRPr="00977B49">
        <w:rPr>
          <w:lang w:val="en-US"/>
        </w:rPr>
        <w:t xml:space="preserve"> predicate (see CAT description above). In the following picture we report the output JOIN samples in this scenario:</w:t>
      </w:r>
    </w:p>
    <w:p w14:paraId="21331E31" w14:textId="77777777" w:rsidR="00E61978" w:rsidRDefault="00E61978" w:rsidP="00E61978">
      <w:pPr>
        <w:jc w:val="both"/>
        <w:rPr>
          <w:color w:val="FF0000"/>
        </w:rPr>
      </w:pPr>
      <w:r w:rsidRPr="0098338C">
        <w:rPr>
          <w:noProof/>
          <w:lang w:val="en-GB" w:eastAsia="en-GB"/>
        </w:rPr>
        <w:lastRenderedPageBreak/>
        <w:t xml:space="preserve"> </w:t>
      </w:r>
      <w:r w:rsidRPr="00DE30F8">
        <w:rPr>
          <w:noProof/>
          <w:color w:val="FF0000"/>
          <w:lang w:val="en-US" w:eastAsia="en-US"/>
        </w:rPr>
        <w:drawing>
          <wp:inline distT="0" distB="0" distL="0" distR="0" wp14:anchorId="58DFC4D3" wp14:editId="1B8EAF0B">
            <wp:extent cx="5733415" cy="2690495"/>
            <wp:effectExtent l="0" t="0" r="6985"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3415" cy="2690495"/>
                    </a:xfrm>
                    <a:prstGeom prst="rect">
                      <a:avLst/>
                    </a:prstGeom>
                  </pic:spPr>
                </pic:pic>
              </a:graphicData>
            </a:graphic>
          </wp:inline>
        </w:drawing>
      </w:r>
    </w:p>
    <w:p w14:paraId="411A0F2C" w14:textId="77777777" w:rsidR="00E61978" w:rsidRDefault="00E61978" w:rsidP="00E61978">
      <w:pPr>
        <w:jc w:val="both"/>
        <w:rPr>
          <w:color w:val="FF0000"/>
        </w:rPr>
      </w:pPr>
    </w:p>
    <w:p w14:paraId="1FC4EEDE" w14:textId="77777777" w:rsidR="00E61978" w:rsidRPr="00977B49" w:rsidRDefault="00E61978" w:rsidP="00E61978">
      <w:pPr>
        <w:keepNext/>
        <w:jc w:val="both"/>
        <w:rPr>
          <w:lang w:val="en-US"/>
        </w:rPr>
      </w:pPr>
      <w:r w:rsidRPr="00977B49">
        <w:rPr>
          <w:u w:val="single"/>
          <w:lang w:val="en-US"/>
        </w:rPr>
        <w:t xml:space="preserve">Example </w:t>
      </w:r>
      <w:r>
        <w:rPr>
          <w:u w:val="single"/>
          <w:lang w:val="en-US"/>
        </w:rPr>
        <w:t>4</w:t>
      </w:r>
      <w:r w:rsidRPr="00977B49">
        <w:rPr>
          <w:lang w:val="en-US"/>
        </w:rPr>
        <w:t>:</w:t>
      </w:r>
    </w:p>
    <w:p w14:paraId="610C72FE" w14:textId="77777777" w:rsidR="00E61978" w:rsidRPr="00977B49" w:rsidRDefault="00E61978" w:rsidP="00E61978">
      <w:pPr>
        <w:jc w:val="both"/>
        <w:rPr>
          <w:lang w:val="en-US"/>
        </w:rPr>
      </w:pPr>
      <w:r w:rsidRPr="00977B49">
        <w:rPr>
          <w:lang w:val="en-US"/>
        </w:rPr>
        <w:t>TFBS_TSS = JOIN(</w:t>
      </w:r>
      <w:proofErr w:type="gramStart"/>
      <w:r w:rsidRPr="00977B49">
        <w:rPr>
          <w:lang w:val="en-US"/>
        </w:rPr>
        <w:t>DGE(</w:t>
      </w:r>
      <w:proofErr w:type="gramEnd"/>
      <w:r w:rsidRPr="00977B49">
        <w:rPr>
          <w:lang w:val="en-US"/>
        </w:rPr>
        <w:t>5000), DLE(100000); output: LEFT) TFBS TSS;</w:t>
      </w:r>
    </w:p>
    <w:p w14:paraId="35A46AE4" w14:textId="77777777" w:rsidR="00E61978" w:rsidRPr="00977B49" w:rsidRDefault="00E61978" w:rsidP="00E61978">
      <w:pPr>
        <w:jc w:val="both"/>
        <w:rPr>
          <w:lang w:val="en-US"/>
        </w:rPr>
      </w:pPr>
    </w:p>
    <w:p w14:paraId="7FA586E3" w14:textId="77777777" w:rsidR="00E61978" w:rsidRPr="00977B49" w:rsidRDefault="00E61978" w:rsidP="00E61978">
      <w:pPr>
        <w:jc w:val="both"/>
        <w:rPr>
          <w:lang w:val="en-US"/>
        </w:rPr>
      </w:pPr>
      <w:r w:rsidRPr="00977B49">
        <w:rPr>
          <w:lang w:val="en-US"/>
        </w:rPr>
        <w:t>Given a dataset TFBS that contains peak regions of transcription factor binding sites (TFBSs), and another dataset named TSS that contains 1 bp-long transcription start sites (TSSs), this GMQL statement returns as output all those TFBSs that are far no more than 100k bp, but no less than 5000 bp from a TSS (i.e.</w:t>
      </w:r>
      <w:r>
        <w:rPr>
          <w:lang w:val="en-US"/>
        </w:rPr>
        <w:t>,</w:t>
      </w:r>
      <w:r w:rsidRPr="00977B49">
        <w:rPr>
          <w:lang w:val="en-US"/>
        </w:rPr>
        <w:t xml:space="preserve"> in possible enhancer regions).</w:t>
      </w:r>
    </w:p>
    <w:p w14:paraId="0C34BF69" w14:textId="77777777" w:rsidR="00E61978" w:rsidRPr="00977B49" w:rsidRDefault="00E61978" w:rsidP="00E61978">
      <w:pPr>
        <w:jc w:val="both"/>
        <w:rPr>
          <w:lang w:val="en-US"/>
        </w:rPr>
      </w:pPr>
      <w:r w:rsidRPr="00977B49">
        <w:rPr>
          <w:lang w:val="en-US"/>
        </w:rPr>
        <w:t xml:space="preserve">If one would instead be interested in the TSSs that have at least one TFBS in such regions, this statement could be changed by using </w:t>
      </w:r>
      <w:r w:rsidRPr="00977B49">
        <w:rPr>
          <w:i/>
          <w:lang w:val="en-US"/>
        </w:rPr>
        <w:t xml:space="preserve">output: </w:t>
      </w:r>
      <w:r w:rsidRPr="005241FA">
        <w:rPr>
          <w:lang w:val="en-US"/>
        </w:rPr>
        <w:t>RIGHT</w:t>
      </w:r>
      <w:r w:rsidRPr="00977B49">
        <w:rPr>
          <w:lang w:val="en-US"/>
        </w:rPr>
        <w:t xml:space="preserve"> instead of </w:t>
      </w:r>
      <w:r w:rsidRPr="00977B49">
        <w:rPr>
          <w:i/>
          <w:lang w:val="en-US"/>
        </w:rPr>
        <w:t xml:space="preserve">output: </w:t>
      </w:r>
      <w:r w:rsidRPr="005241FA">
        <w:rPr>
          <w:lang w:val="en-US"/>
        </w:rPr>
        <w:t>LEFT</w:t>
      </w:r>
      <w:r w:rsidRPr="00977B49">
        <w:rPr>
          <w:lang w:val="en-US"/>
        </w:rPr>
        <w:t xml:space="preserve"> as parameter (see </w:t>
      </w:r>
      <w:r>
        <w:rPr>
          <w:lang w:val="en-US"/>
        </w:rPr>
        <w:t>E</w:t>
      </w:r>
      <w:r w:rsidRPr="00977B49">
        <w:rPr>
          <w:lang w:val="en-US"/>
        </w:rPr>
        <w:t>xample 1).</w:t>
      </w:r>
    </w:p>
    <w:p w14:paraId="5E9FC5E2" w14:textId="77777777" w:rsidR="00E61978" w:rsidRPr="00977B49" w:rsidRDefault="00E61978" w:rsidP="00E61978">
      <w:pPr>
        <w:jc w:val="both"/>
        <w:rPr>
          <w:lang w:val="en-US"/>
        </w:rPr>
      </w:pPr>
      <w:r w:rsidRPr="00977B49">
        <w:rPr>
          <w:lang w:val="en-US"/>
        </w:rPr>
        <w:tab/>
      </w:r>
      <w:r w:rsidRPr="00977B49">
        <w:rPr>
          <w:lang w:val="en-US"/>
        </w:rPr>
        <w:tab/>
      </w:r>
      <w:r w:rsidRPr="00977B49">
        <w:rPr>
          <w:lang w:val="en-US"/>
        </w:rPr>
        <w:tab/>
      </w:r>
      <w:r w:rsidRPr="00977B49">
        <w:rPr>
          <w:lang w:val="en-US"/>
        </w:rPr>
        <w:tab/>
      </w:r>
    </w:p>
    <w:p w14:paraId="3277456C" w14:textId="77777777" w:rsidR="00E61978" w:rsidRDefault="00E61978" w:rsidP="00E61978">
      <w:pPr>
        <w:jc w:val="both"/>
        <w:rPr>
          <w:lang w:val="en-US"/>
        </w:rPr>
      </w:pPr>
      <w:r w:rsidRPr="008A6173">
        <w:rPr>
          <w:u w:val="single"/>
          <w:lang w:val="en-US"/>
        </w:rPr>
        <w:t xml:space="preserve">Example </w:t>
      </w:r>
      <w:r>
        <w:rPr>
          <w:u w:val="single"/>
          <w:lang w:val="en-US"/>
        </w:rPr>
        <w:t>5</w:t>
      </w:r>
      <w:r w:rsidRPr="008A6173">
        <w:rPr>
          <w:lang w:val="en-US"/>
        </w:rPr>
        <w:t>:</w:t>
      </w:r>
    </w:p>
    <w:p w14:paraId="24AEFD4E" w14:textId="77777777" w:rsidR="00E61978" w:rsidRDefault="00E61978" w:rsidP="00E61978">
      <w:pPr>
        <w:jc w:val="both"/>
        <w:rPr>
          <w:lang w:val="en-US"/>
        </w:rPr>
      </w:pPr>
      <w:r w:rsidRPr="002E181B">
        <w:rPr>
          <w:lang w:val="en-US"/>
        </w:rPr>
        <w:t xml:space="preserve"> </w:t>
      </w:r>
      <w:r w:rsidRPr="00977B49">
        <w:rPr>
          <w:lang w:val="en-US"/>
        </w:rPr>
        <w:t>TFBS_TSS</w:t>
      </w:r>
      <w:r>
        <w:rPr>
          <w:lang w:val="en-US"/>
        </w:rPr>
        <w:t xml:space="preserve"> = JOIN(</w:t>
      </w:r>
      <w:proofErr w:type="gramStart"/>
      <w:r>
        <w:rPr>
          <w:lang w:val="en-US"/>
        </w:rPr>
        <w:t>DL(</w:t>
      </w:r>
      <w:proofErr w:type="gramEnd"/>
      <w:r>
        <w:rPr>
          <w:lang w:val="en-US"/>
        </w:rPr>
        <w:t>30000); output: LEFT_DISTINCT</w:t>
      </w:r>
      <w:r w:rsidRPr="00977B49">
        <w:rPr>
          <w:lang w:val="en-US"/>
        </w:rPr>
        <w:t>) TFBS TSS;</w:t>
      </w:r>
    </w:p>
    <w:p w14:paraId="68384E3C" w14:textId="77777777" w:rsidR="00E61978" w:rsidRDefault="00E61978" w:rsidP="00E61978">
      <w:pPr>
        <w:jc w:val="both"/>
        <w:rPr>
          <w:lang w:val="en-US"/>
        </w:rPr>
      </w:pPr>
    </w:p>
    <w:p w14:paraId="531E36C7" w14:textId="77777777" w:rsidR="00E61978" w:rsidRDefault="00E61978" w:rsidP="00E61978">
      <w:pPr>
        <w:jc w:val="both"/>
        <w:rPr>
          <w:lang w:val="en-US"/>
        </w:rPr>
      </w:pPr>
      <w:r>
        <w:rPr>
          <w:lang w:val="en-US"/>
        </w:rPr>
        <w:t xml:space="preserve">For each pair of samples, one from the </w:t>
      </w:r>
      <w:r w:rsidRPr="00977B49">
        <w:rPr>
          <w:lang w:val="en-US"/>
        </w:rPr>
        <w:t xml:space="preserve">TFBS </w:t>
      </w:r>
      <w:r>
        <w:rPr>
          <w:lang w:val="en-US"/>
        </w:rPr>
        <w:t xml:space="preserve">dataset and the other from the </w:t>
      </w:r>
      <w:r w:rsidRPr="00977B49">
        <w:rPr>
          <w:lang w:val="en-US"/>
        </w:rPr>
        <w:t>TSS</w:t>
      </w:r>
      <w:r>
        <w:rPr>
          <w:lang w:val="en-US"/>
        </w:rPr>
        <w:t xml:space="preserve"> dataset, this statement selects all the regions in the </w:t>
      </w:r>
      <w:r w:rsidRPr="00977B49">
        <w:rPr>
          <w:lang w:val="en-US"/>
        </w:rPr>
        <w:t xml:space="preserve">TFBS </w:t>
      </w:r>
      <w:r>
        <w:rPr>
          <w:lang w:val="en-US"/>
        </w:rPr>
        <w:t xml:space="preserve">dataset sample </w:t>
      </w:r>
      <w:r w:rsidRPr="00977B49">
        <w:rPr>
          <w:lang w:val="en-US"/>
        </w:rPr>
        <w:t xml:space="preserve">such that their distance from </w:t>
      </w:r>
      <w:r>
        <w:rPr>
          <w:lang w:val="en-US"/>
        </w:rPr>
        <w:t xml:space="preserve">a </w:t>
      </w:r>
      <w:r w:rsidRPr="00977B49">
        <w:rPr>
          <w:lang w:val="en-US"/>
        </w:rPr>
        <w:t xml:space="preserve">region </w:t>
      </w:r>
      <w:r>
        <w:rPr>
          <w:lang w:val="en-US"/>
        </w:rPr>
        <w:t xml:space="preserve">in the </w:t>
      </w:r>
      <w:r w:rsidRPr="00977B49">
        <w:rPr>
          <w:lang w:val="en-US"/>
        </w:rPr>
        <w:t>TSS</w:t>
      </w:r>
      <w:r>
        <w:rPr>
          <w:lang w:val="en-US"/>
        </w:rPr>
        <w:t xml:space="preserve"> dataset sample </w:t>
      </w:r>
      <w:r w:rsidRPr="00977B49">
        <w:rPr>
          <w:lang w:val="en-US"/>
        </w:rPr>
        <w:t>is less than</w:t>
      </w:r>
      <w:r>
        <w:rPr>
          <w:lang w:val="en-US"/>
        </w:rPr>
        <w:t xml:space="preserve"> 30000 bases. The output samples do not contain any replicate region, in case generated by the join operation, which are eliminated due to the LEFT_DISTINCT output option (differently from the LEFT output option). T</w:t>
      </w:r>
      <w:r w:rsidRPr="006E1CDA">
        <w:rPr>
          <w:lang w:val="en-US"/>
        </w:rPr>
        <w:t xml:space="preserve">he output metadata are equal to the metadata of the input </w:t>
      </w:r>
      <w:r w:rsidRPr="00365E16">
        <w:rPr>
          <w:lang w:val="en-US"/>
        </w:rPr>
        <w:t xml:space="preserve">TFBS </w:t>
      </w:r>
      <w:r w:rsidRPr="006E1CDA">
        <w:rPr>
          <w:lang w:val="en-US"/>
        </w:rPr>
        <w:t>dataset</w:t>
      </w:r>
      <w:r>
        <w:rPr>
          <w:lang w:val="en-US"/>
        </w:rPr>
        <w:t xml:space="preserve">, </w:t>
      </w:r>
      <w:r w:rsidRPr="006E1CDA">
        <w:rPr>
          <w:lang w:val="en-US"/>
        </w:rPr>
        <w:t>without prefixing their attribute names.</w:t>
      </w:r>
    </w:p>
    <w:p w14:paraId="4928481C" w14:textId="77777777" w:rsidR="00E61978" w:rsidRDefault="00E61978" w:rsidP="00E61978">
      <w:pPr>
        <w:jc w:val="both"/>
        <w:rPr>
          <w:lang w:val="en-US"/>
        </w:rPr>
      </w:pPr>
    </w:p>
    <w:p w14:paraId="29632F84" w14:textId="77777777" w:rsidR="00E61978" w:rsidRDefault="00E61978" w:rsidP="00E61978">
      <w:pPr>
        <w:jc w:val="both"/>
        <w:rPr>
          <w:lang w:val="en-US"/>
        </w:rPr>
      </w:pPr>
      <w:r w:rsidRPr="00777E46">
        <w:rPr>
          <w:u w:val="single"/>
          <w:lang w:val="en-US"/>
        </w:rPr>
        <w:t xml:space="preserve">Example </w:t>
      </w:r>
      <w:r>
        <w:rPr>
          <w:u w:val="single"/>
          <w:lang w:val="en-US"/>
        </w:rPr>
        <w:t>6</w:t>
      </w:r>
      <w:r w:rsidRPr="00777E46">
        <w:rPr>
          <w:lang w:val="en-US"/>
        </w:rPr>
        <w:t>:</w:t>
      </w:r>
    </w:p>
    <w:p w14:paraId="5D22B085" w14:textId="77777777" w:rsidR="00E61978" w:rsidRDefault="00E61978" w:rsidP="00E61978">
      <w:pPr>
        <w:jc w:val="both"/>
        <w:rPr>
          <w:lang w:val="en-US"/>
        </w:rPr>
      </w:pPr>
      <w:r w:rsidRPr="00977B49">
        <w:rPr>
          <w:lang w:val="en-US"/>
        </w:rPr>
        <w:t>TFBS_TSS</w:t>
      </w:r>
      <w:r>
        <w:rPr>
          <w:lang w:val="en-US"/>
        </w:rPr>
        <w:t xml:space="preserve"> = </w:t>
      </w:r>
      <w:proofErr w:type="gramStart"/>
      <w:r>
        <w:rPr>
          <w:lang w:val="en-US"/>
        </w:rPr>
        <w:t>JOIN(</w:t>
      </w:r>
      <w:proofErr w:type="gramEnd"/>
      <w:r>
        <w:rPr>
          <w:lang w:val="en-US"/>
        </w:rPr>
        <w:t>DIST &lt; 100; output: BOTH</w:t>
      </w:r>
      <w:r w:rsidRPr="00977B49">
        <w:rPr>
          <w:lang w:val="en-US"/>
        </w:rPr>
        <w:t>) TFBS</w:t>
      </w:r>
      <w:r>
        <w:rPr>
          <w:lang w:val="en-US"/>
        </w:rPr>
        <w:t xml:space="preserve"> TSS</w:t>
      </w:r>
      <w:r w:rsidRPr="00977B49">
        <w:rPr>
          <w:lang w:val="en-US"/>
        </w:rPr>
        <w:t>;</w:t>
      </w:r>
    </w:p>
    <w:p w14:paraId="16DAC8CB" w14:textId="77777777" w:rsidR="00E61978" w:rsidRDefault="00E61978" w:rsidP="00E61978">
      <w:pPr>
        <w:jc w:val="both"/>
        <w:rPr>
          <w:lang w:val="en-US"/>
        </w:rPr>
      </w:pPr>
    </w:p>
    <w:p w14:paraId="6255CB7E" w14:textId="77777777" w:rsidR="00E61978" w:rsidRDefault="00E61978" w:rsidP="00E61978">
      <w:pPr>
        <w:jc w:val="both"/>
        <w:rPr>
          <w:lang w:val="en-US"/>
        </w:rPr>
      </w:pPr>
      <w:r>
        <w:rPr>
          <w:lang w:val="en-US"/>
        </w:rPr>
        <w:t xml:space="preserve">For each pair of samples, one from the </w:t>
      </w:r>
      <w:r w:rsidRPr="00977B49">
        <w:rPr>
          <w:lang w:val="en-US"/>
        </w:rPr>
        <w:t xml:space="preserve">TFBS </w:t>
      </w:r>
      <w:r>
        <w:rPr>
          <w:lang w:val="en-US"/>
        </w:rPr>
        <w:t xml:space="preserve">dataset and the other from the </w:t>
      </w:r>
      <w:r w:rsidRPr="00977B49">
        <w:rPr>
          <w:lang w:val="en-US"/>
        </w:rPr>
        <w:t>TSS</w:t>
      </w:r>
      <w:r>
        <w:rPr>
          <w:lang w:val="en-US"/>
        </w:rPr>
        <w:t xml:space="preserve"> dataset, this statement selects all the regions of the </w:t>
      </w:r>
      <w:r w:rsidRPr="00977B49">
        <w:rPr>
          <w:lang w:val="en-US"/>
        </w:rPr>
        <w:t xml:space="preserve">TFBS </w:t>
      </w:r>
      <w:r>
        <w:rPr>
          <w:lang w:val="en-US"/>
        </w:rPr>
        <w:t xml:space="preserve">dataset sample </w:t>
      </w:r>
      <w:r w:rsidRPr="00977B49">
        <w:rPr>
          <w:lang w:val="en-US"/>
        </w:rPr>
        <w:t xml:space="preserve">such that their distance from </w:t>
      </w:r>
      <w:r>
        <w:rPr>
          <w:lang w:val="en-US"/>
        </w:rPr>
        <w:t xml:space="preserve">a </w:t>
      </w:r>
      <w:r w:rsidRPr="00977B49">
        <w:rPr>
          <w:lang w:val="en-US"/>
        </w:rPr>
        <w:t xml:space="preserve">region </w:t>
      </w:r>
      <w:r>
        <w:rPr>
          <w:lang w:val="en-US"/>
        </w:rPr>
        <w:t xml:space="preserve">in the </w:t>
      </w:r>
      <w:r w:rsidRPr="00977B49">
        <w:rPr>
          <w:lang w:val="en-US"/>
        </w:rPr>
        <w:t>TSS</w:t>
      </w:r>
      <w:r>
        <w:rPr>
          <w:lang w:val="en-US"/>
        </w:rPr>
        <w:t xml:space="preserve"> dataset sample </w:t>
      </w:r>
      <w:r w:rsidRPr="00977B49">
        <w:rPr>
          <w:lang w:val="en-US"/>
        </w:rPr>
        <w:t xml:space="preserve">is </w:t>
      </w:r>
      <w:r>
        <w:rPr>
          <w:lang w:val="en-US"/>
        </w:rPr>
        <w:t>less</w:t>
      </w:r>
      <w:r w:rsidRPr="00977B49">
        <w:rPr>
          <w:lang w:val="en-US"/>
        </w:rPr>
        <w:t xml:space="preserve"> than</w:t>
      </w:r>
      <w:r>
        <w:rPr>
          <w:lang w:val="en-US"/>
        </w:rPr>
        <w:t xml:space="preserve"> 100 bases. Output regions include all attributes and values of selected </w:t>
      </w:r>
      <w:r w:rsidRPr="00977B49">
        <w:rPr>
          <w:lang w:val="en-US"/>
        </w:rPr>
        <w:t xml:space="preserve">TFBS </w:t>
      </w:r>
      <w:r>
        <w:rPr>
          <w:lang w:val="en-US"/>
        </w:rPr>
        <w:t xml:space="preserve">dataset regions, as well as attributes and values and (differently from other output options) coordinates of the paired </w:t>
      </w:r>
      <w:r w:rsidRPr="00977B49">
        <w:rPr>
          <w:lang w:val="en-US"/>
        </w:rPr>
        <w:t>TSS</w:t>
      </w:r>
      <w:r>
        <w:rPr>
          <w:lang w:val="en-US"/>
        </w:rPr>
        <w:t xml:space="preserve"> dataset region.</w:t>
      </w:r>
    </w:p>
    <w:p w14:paraId="106C8003" w14:textId="77777777" w:rsidR="00E61978" w:rsidRPr="00EB7ED7" w:rsidRDefault="00E61978" w:rsidP="00E61978">
      <w:pPr>
        <w:jc w:val="both"/>
        <w:rPr>
          <w:lang w:val="en-GB"/>
        </w:rPr>
      </w:pPr>
    </w:p>
    <w:p w14:paraId="2D77A166" w14:textId="77777777" w:rsidR="00E61978" w:rsidRDefault="00E61978" w:rsidP="00E61978">
      <w:pPr>
        <w:jc w:val="both"/>
        <w:rPr>
          <w:lang w:val="en-GB"/>
        </w:rPr>
      </w:pPr>
      <w:r>
        <w:rPr>
          <w:lang w:val="en-GB"/>
        </w:rPr>
        <w:lastRenderedPageBreak/>
        <w:t xml:space="preserve">Note that Example 4, 5 and 6 show different uses of the output option. In Example 4, using LEFT, the metadata are a union of the metadata attributes from the input TFBS and TSS datasets, prefixed with their dataset name. The schema of the region attributes also corresponds to the union of the attributes used in the two datasets. In Example 5, which uses LEFT_DISTINCT, metadata attributes in the samples of the output dataset are only those belonging to the TFBS (left) dataset, without any prefix. As far as the region attributes schema is concerned, it is the same as the one of the TFBS (left) dataset. In Example 6, using BOTH, the metadata are treated as in the case of the LEFT (or RIGHT) option. As to the region part, </w:t>
      </w:r>
      <w:r>
        <w:rPr>
          <w:lang w:val="en-US"/>
        </w:rPr>
        <w:t>the behavior of the output option BOTH is the same of the output option LEFT with the difference that the coordinates of the region from the right dataset are included in the output as additional attributes of the region selected from the left dataset.</w:t>
      </w:r>
    </w:p>
    <w:p w14:paraId="61778345" w14:textId="77777777" w:rsidR="00E61978" w:rsidRPr="00EB7ED7" w:rsidRDefault="00E61978" w:rsidP="00E61978">
      <w:pPr>
        <w:jc w:val="both"/>
        <w:rPr>
          <w:lang w:val="en-GB"/>
        </w:rPr>
      </w:pPr>
    </w:p>
    <w:p w14:paraId="40F3D744" w14:textId="77777777" w:rsidR="00E61978" w:rsidRPr="00977B49" w:rsidRDefault="00E61978" w:rsidP="00E61978">
      <w:pPr>
        <w:jc w:val="both"/>
        <w:rPr>
          <w:lang w:val="en-US"/>
        </w:rPr>
      </w:pPr>
      <w:r w:rsidRPr="00977B49">
        <w:rPr>
          <w:u w:val="single"/>
          <w:lang w:val="en-US"/>
        </w:rPr>
        <w:t xml:space="preserve">Example </w:t>
      </w:r>
      <w:r>
        <w:rPr>
          <w:u w:val="single"/>
          <w:lang w:val="en-US"/>
        </w:rPr>
        <w:t>7</w:t>
      </w:r>
      <w:r w:rsidRPr="00977B49">
        <w:rPr>
          <w:lang w:val="en-US"/>
        </w:rPr>
        <w:t>:</w:t>
      </w:r>
    </w:p>
    <w:p w14:paraId="65962670" w14:textId="77777777" w:rsidR="00E61978" w:rsidRPr="00977B49" w:rsidRDefault="00E61978" w:rsidP="00E61978">
      <w:pPr>
        <w:jc w:val="both"/>
        <w:rPr>
          <w:lang w:val="en-US"/>
        </w:rPr>
      </w:pPr>
      <w:r w:rsidRPr="00977B49">
        <w:rPr>
          <w:lang w:val="en-US"/>
        </w:rPr>
        <w:t>TF_HM_OVERLAP = JOIN(</w:t>
      </w:r>
      <w:proofErr w:type="gramStart"/>
      <w:r w:rsidRPr="00977B49">
        <w:rPr>
          <w:lang w:val="en-US"/>
        </w:rPr>
        <w:t>DLE(</w:t>
      </w:r>
      <w:proofErr w:type="gramEnd"/>
      <w:r>
        <w:rPr>
          <w:lang w:val="en-US"/>
        </w:rPr>
        <w:t>20</w:t>
      </w:r>
      <w:r w:rsidRPr="00977B49">
        <w:rPr>
          <w:lang w:val="en-US"/>
        </w:rPr>
        <w:t xml:space="preserve">); output: INT; </w:t>
      </w:r>
      <w:proofErr w:type="spellStart"/>
      <w:r w:rsidRPr="00977B49">
        <w:rPr>
          <w:lang w:val="en-US"/>
        </w:rPr>
        <w:t>joinby</w:t>
      </w:r>
      <w:proofErr w:type="spellEnd"/>
      <w:r w:rsidRPr="00977B49">
        <w:rPr>
          <w:lang w:val="en-US"/>
        </w:rPr>
        <w:t>: cell) TFBS HM;</w:t>
      </w:r>
    </w:p>
    <w:p w14:paraId="4C4D959E" w14:textId="77777777" w:rsidR="00E61978" w:rsidRPr="00977B49" w:rsidRDefault="00E61978" w:rsidP="00E61978">
      <w:pPr>
        <w:jc w:val="both"/>
        <w:rPr>
          <w:lang w:val="en-US"/>
        </w:rPr>
      </w:pPr>
    </w:p>
    <w:p w14:paraId="57719CB3" w14:textId="77777777" w:rsidR="00E61978" w:rsidRPr="003D18B0" w:rsidRDefault="00E61978" w:rsidP="00E61978">
      <w:pPr>
        <w:spacing w:line="240" w:lineRule="auto"/>
        <w:jc w:val="both"/>
        <w:rPr>
          <w:color w:val="auto"/>
          <w:lang w:val="en-GB" w:eastAsia="en-GB"/>
        </w:rPr>
      </w:pPr>
      <w:r w:rsidRPr="003D18B0">
        <w:rPr>
          <w:color w:val="auto"/>
          <w:lang w:val="en-GB" w:eastAsia="en-GB"/>
        </w:rPr>
        <w:t>The input consists of a dataset TFBS that contains peak regions of transcription factor binding sites (TFBSs) for certain TFs, and another dataset named HM that contains regions resulting from experiments targeting specific histone modifications (for instance methylations).</w:t>
      </w:r>
    </w:p>
    <w:p w14:paraId="3C9551C0" w14:textId="77777777" w:rsidR="00E61978" w:rsidRPr="003D18B0" w:rsidRDefault="00E61978" w:rsidP="00E61978">
      <w:pPr>
        <w:spacing w:line="240" w:lineRule="auto"/>
        <w:jc w:val="both"/>
        <w:rPr>
          <w:color w:val="auto"/>
          <w:lang w:val="en-GB" w:eastAsia="en-GB"/>
        </w:rPr>
      </w:pPr>
      <w:r w:rsidRPr="003D18B0">
        <w:rPr>
          <w:color w:val="auto"/>
          <w:lang w:val="en-GB" w:eastAsia="en-GB"/>
        </w:rPr>
        <w:t xml:space="preserve">For each pair of samples, one from the TFBS dataset and the other from the HM dataset, provided that they </w:t>
      </w:r>
      <w:r>
        <w:rPr>
          <w:color w:val="auto"/>
          <w:lang w:val="en-GB" w:eastAsia="en-GB"/>
        </w:rPr>
        <w:t>regard</w:t>
      </w:r>
      <w:r w:rsidRPr="003D18B0">
        <w:rPr>
          <w:color w:val="auto"/>
          <w:lang w:val="en-GB" w:eastAsia="en-GB"/>
        </w:rPr>
        <w:t xml:space="preserve"> the same cell line (indicated by the </w:t>
      </w:r>
      <w:proofErr w:type="spellStart"/>
      <w:r w:rsidRPr="003D18B0">
        <w:rPr>
          <w:i/>
          <w:iCs/>
          <w:color w:val="auto"/>
          <w:lang w:val="en-GB" w:eastAsia="en-GB"/>
        </w:rPr>
        <w:t>joinby</w:t>
      </w:r>
      <w:proofErr w:type="spellEnd"/>
      <w:r w:rsidRPr="003D18B0">
        <w:rPr>
          <w:color w:val="auto"/>
          <w:lang w:val="en-GB" w:eastAsia="en-GB"/>
        </w:rPr>
        <w:t xml:space="preserve"> condition which checks the correspondent metadata attribute </w:t>
      </w:r>
      <w:r w:rsidRPr="003D18B0">
        <w:rPr>
          <w:i/>
          <w:iCs/>
          <w:color w:val="auto"/>
          <w:lang w:val="en-GB" w:eastAsia="en-GB"/>
        </w:rPr>
        <w:t>cell</w:t>
      </w:r>
      <w:r w:rsidRPr="003D18B0">
        <w:rPr>
          <w:color w:val="auto"/>
          <w:lang w:val="en-GB" w:eastAsia="en-GB"/>
        </w:rPr>
        <w:t>), this statement selects all the intersections (</w:t>
      </w:r>
      <w:r w:rsidRPr="003D18B0">
        <w:rPr>
          <w:i/>
          <w:iCs/>
          <w:color w:val="auto"/>
          <w:lang w:val="en-GB" w:eastAsia="en-GB"/>
        </w:rPr>
        <w:t>output</w:t>
      </w:r>
      <w:r w:rsidRPr="003D18B0">
        <w:rPr>
          <w:color w:val="auto"/>
          <w:lang w:val="en-GB" w:eastAsia="en-GB"/>
        </w:rPr>
        <w:t xml:space="preserve"> option INT) between regions in a TFBS dataset sample such that their distance from a region in the HM dataset s</w:t>
      </w:r>
      <w:r>
        <w:rPr>
          <w:color w:val="auto"/>
          <w:lang w:val="en-GB" w:eastAsia="en-GB"/>
        </w:rPr>
        <w:t xml:space="preserve">ample is </w:t>
      </w:r>
      <w:r w:rsidRPr="004D3CBC">
        <w:rPr>
          <w:color w:val="auto"/>
          <w:lang w:val="en-GB" w:eastAsia="en-GB"/>
        </w:rPr>
        <w:t>less than or equal to 20 bases</w:t>
      </w:r>
      <w:r w:rsidRPr="003D18B0">
        <w:rPr>
          <w:color w:val="auto"/>
          <w:lang w:val="en-GB" w:eastAsia="en-GB"/>
        </w:rPr>
        <w:t>.</w:t>
      </w:r>
    </w:p>
    <w:p w14:paraId="476DFA9B" w14:textId="77777777" w:rsidR="00E61978" w:rsidRDefault="00E61978" w:rsidP="00E61978">
      <w:pPr>
        <w:jc w:val="both"/>
        <w:rPr>
          <w:color w:val="auto"/>
          <w:lang w:val="en-GB" w:eastAsia="en-GB"/>
        </w:rPr>
      </w:pPr>
      <w:r w:rsidRPr="003D18B0">
        <w:rPr>
          <w:color w:val="auto"/>
          <w:lang w:val="en-GB" w:eastAsia="en-GB"/>
        </w:rPr>
        <w:t xml:space="preserve">The metadata of an output sample are the union of the </w:t>
      </w:r>
      <w:r>
        <w:rPr>
          <w:color w:val="auto"/>
          <w:lang w:val="en-GB" w:eastAsia="en-GB"/>
        </w:rPr>
        <w:t xml:space="preserve">metadata of the </w:t>
      </w:r>
      <w:r w:rsidRPr="003D18B0">
        <w:rPr>
          <w:color w:val="auto"/>
          <w:lang w:val="en-GB" w:eastAsia="en-GB"/>
        </w:rPr>
        <w:t>two intersected samples which it was originated from.</w:t>
      </w:r>
    </w:p>
    <w:p w14:paraId="6133ED90" w14:textId="77777777" w:rsidR="00E61978" w:rsidRDefault="00E61978" w:rsidP="00E61978">
      <w:pPr>
        <w:jc w:val="both"/>
        <w:rPr>
          <w:lang w:val="en-US"/>
        </w:rPr>
      </w:pPr>
      <w:r w:rsidRPr="00977B49">
        <w:rPr>
          <w:lang w:val="en-US"/>
        </w:rPr>
        <w:t xml:space="preserve">For suitable histone modifications, this </w:t>
      </w:r>
      <w:r>
        <w:rPr>
          <w:lang w:val="en-US"/>
        </w:rPr>
        <w:t xml:space="preserve">GMQL statement </w:t>
      </w:r>
      <w:r w:rsidRPr="00977B49">
        <w:rPr>
          <w:lang w:val="en-US"/>
        </w:rPr>
        <w:t xml:space="preserve">can </w:t>
      </w:r>
      <w:r>
        <w:rPr>
          <w:lang w:val="en-US"/>
        </w:rPr>
        <w:t>provide</w:t>
      </w:r>
      <w:r w:rsidRPr="00977B49">
        <w:rPr>
          <w:lang w:val="en-US"/>
        </w:rPr>
        <w:t xml:space="preserve"> evidence of actual TF bindings to the DNA</w:t>
      </w:r>
      <w:r>
        <w:rPr>
          <w:lang w:val="en-US"/>
        </w:rPr>
        <w:t xml:space="preserve"> in open chromatin regions</w:t>
      </w:r>
      <w:r w:rsidRPr="00977B49">
        <w:rPr>
          <w:lang w:val="en-US"/>
        </w:rPr>
        <w:t>.</w:t>
      </w:r>
    </w:p>
    <w:p w14:paraId="202DA4AD" w14:textId="77777777" w:rsidR="00E61978" w:rsidRDefault="00E61978" w:rsidP="00E61978">
      <w:pPr>
        <w:jc w:val="both"/>
        <w:rPr>
          <w:lang w:val="en-US"/>
        </w:rPr>
      </w:pPr>
    </w:p>
    <w:p w14:paraId="121341E3" w14:textId="77777777" w:rsidR="00E61978" w:rsidRDefault="00E61978" w:rsidP="00E61978">
      <w:pPr>
        <w:jc w:val="both"/>
        <w:rPr>
          <w:lang w:val="en-US"/>
        </w:rPr>
      </w:pPr>
      <w:r w:rsidRPr="000E2C83">
        <w:rPr>
          <w:noProof/>
          <w:lang w:val="en-US" w:eastAsia="en-US"/>
        </w:rPr>
        <w:drawing>
          <wp:inline distT="0" distB="0" distL="0" distR="0" wp14:anchorId="4BDDEB0C" wp14:editId="1B8F1217">
            <wp:extent cx="5733415" cy="2720975"/>
            <wp:effectExtent l="0" t="0" r="698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3415" cy="2720975"/>
                    </a:xfrm>
                    <a:prstGeom prst="rect">
                      <a:avLst/>
                    </a:prstGeom>
                  </pic:spPr>
                </pic:pic>
              </a:graphicData>
            </a:graphic>
          </wp:inline>
        </w:drawing>
      </w:r>
    </w:p>
    <w:p w14:paraId="07D36E6C" w14:textId="77777777" w:rsidR="00E61978" w:rsidRDefault="00E61978" w:rsidP="00E61978">
      <w:pPr>
        <w:jc w:val="both"/>
        <w:rPr>
          <w:lang w:val="en-US"/>
        </w:rPr>
      </w:pPr>
    </w:p>
    <w:p w14:paraId="553FC740" w14:textId="77777777" w:rsidR="00E61978" w:rsidRDefault="00E61978" w:rsidP="00E61978">
      <w:pPr>
        <w:jc w:val="both"/>
        <w:rPr>
          <w:lang w:val="en-US"/>
        </w:rPr>
      </w:pPr>
      <w:r>
        <w:rPr>
          <w:lang w:val="en-US"/>
        </w:rPr>
        <w:t>Note in the picture that the first blue region in TFBS_sample2 matches the first yellow region in HM_sample1 since their distance is lower than 20 bp, but no correlated region is output in the JOIN_sample2 since their intersection is empty.</w:t>
      </w:r>
    </w:p>
    <w:p w14:paraId="0ACBCDED" w14:textId="77777777" w:rsidR="00E61978" w:rsidRPr="00977B49" w:rsidRDefault="00E61978" w:rsidP="00E61978">
      <w:pPr>
        <w:keepNext/>
        <w:jc w:val="both"/>
        <w:rPr>
          <w:lang w:val="en-US"/>
        </w:rPr>
      </w:pPr>
      <w:r w:rsidRPr="00977B49">
        <w:rPr>
          <w:lang w:val="en-US"/>
        </w:rPr>
        <w:lastRenderedPageBreak/>
        <w:br/>
      </w:r>
      <w:r w:rsidRPr="00977B49">
        <w:rPr>
          <w:u w:val="single"/>
          <w:lang w:val="en-US"/>
        </w:rPr>
        <w:t xml:space="preserve">Example </w:t>
      </w:r>
      <w:r>
        <w:rPr>
          <w:u w:val="single"/>
          <w:lang w:val="en-US"/>
        </w:rPr>
        <w:t>8</w:t>
      </w:r>
      <w:r w:rsidRPr="00977B49">
        <w:rPr>
          <w:lang w:val="en-US"/>
        </w:rPr>
        <w:t>:</w:t>
      </w:r>
    </w:p>
    <w:p w14:paraId="47A7B13F" w14:textId="77777777" w:rsidR="00E61978" w:rsidRDefault="00E61978" w:rsidP="00E61978">
      <w:pPr>
        <w:jc w:val="both"/>
        <w:rPr>
          <w:lang w:val="en-US"/>
        </w:rPr>
      </w:pPr>
      <w:r>
        <w:rPr>
          <w:lang w:val="en-US"/>
        </w:rPr>
        <w:t>TF_HM_OVERLAP = JOIN(</w:t>
      </w:r>
      <w:proofErr w:type="gramStart"/>
      <w:r>
        <w:rPr>
          <w:lang w:val="en-US"/>
        </w:rPr>
        <w:t>DLE</w:t>
      </w:r>
      <w:r w:rsidRPr="00977B49">
        <w:rPr>
          <w:lang w:val="en-US"/>
        </w:rPr>
        <w:t>(</w:t>
      </w:r>
      <w:proofErr w:type="gramEnd"/>
      <w:r>
        <w:rPr>
          <w:lang w:val="en-US"/>
        </w:rPr>
        <w:t>0</w:t>
      </w:r>
      <w:r w:rsidRPr="00977B49">
        <w:rPr>
          <w:lang w:val="en-US"/>
        </w:rPr>
        <w:t xml:space="preserve">); output: INT; </w:t>
      </w:r>
      <w:proofErr w:type="spellStart"/>
      <w:r w:rsidRPr="00977B49">
        <w:rPr>
          <w:lang w:val="en-US"/>
        </w:rPr>
        <w:t>joinby</w:t>
      </w:r>
      <w:proofErr w:type="spellEnd"/>
      <w:r w:rsidRPr="00977B49">
        <w:rPr>
          <w:lang w:val="en-US"/>
        </w:rPr>
        <w:t>: cell) TFBS HM;</w:t>
      </w:r>
    </w:p>
    <w:p w14:paraId="0747A7EA" w14:textId="77777777" w:rsidR="00E61978" w:rsidRDefault="00E61978" w:rsidP="00E61978">
      <w:pPr>
        <w:jc w:val="both"/>
        <w:rPr>
          <w:lang w:val="en-US"/>
        </w:rPr>
      </w:pPr>
    </w:p>
    <w:p w14:paraId="6301704E" w14:textId="77777777" w:rsidR="00E61978" w:rsidRDefault="00E61978" w:rsidP="00E61978">
      <w:pPr>
        <w:jc w:val="both"/>
        <w:rPr>
          <w:color w:val="auto"/>
          <w:lang w:val="en-GB" w:eastAsia="en-GB"/>
        </w:rPr>
      </w:pPr>
      <w:r>
        <w:rPr>
          <w:lang w:val="en-US"/>
        </w:rPr>
        <w:t xml:space="preserve">Differently from the previous example, this JOIN statement first selects all </w:t>
      </w:r>
      <w:r w:rsidRPr="003D18B0">
        <w:rPr>
          <w:color w:val="auto"/>
          <w:lang w:val="en-GB" w:eastAsia="en-GB"/>
        </w:rPr>
        <w:t xml:space="preserve">regions in a TFBS dataset sample such that </w:t>
      </w:r>
      <w:r>
        <w:rPr>
          <w:color w:val="auto"/>
          <w:lang w:val="en-GB" w:eastAsia="en-GB"/>
        </w:rPr>
        <w:t>they are adjacent to or overlap</w:t>
      </w:r>
      <w:r w:rsidRPr="003D18B0">
        <w:rPr>
          <w:color w:val="auto"/>
          <w:lang w:val="en-GB" w:eastAsia="en-GB"/>
        </w:rPr>
        <w:t xml:space="preserve"> a region in the HM dataset sample</w:t>
      </w:r>
      <w:r>
        <w:rPr>
          <w:color w:val="auto"/>
          <w:lang w:val="en-GB" w:eastAsia="en-GB"/>
        </w:rPr>
        <w:t xml:space="preserve"> (always satisfying the </w:t>
      </w:r>
      <w:proofErr w:type="spellStart"/>
      <w:r w:rsidRPr="00FA231A">
        <w:rPr>
          <w:i/>
          <w:color w:val="auto"/>
          <w:lang w:val="en-GB" w:eastAsia="en-GB"/>
        </w:rPr>
        <w:t>joinby</w:t>
      </w:r>
      <w:proofErr w:type="spellEnd"/>
      <w:r>
        <w:rPr>
          <w:color w:val="auto"/>
          <w:lang w:val="en-GB" w:eastAsia="en-GB"/>
        </w:rPr>
        <w:t xml:space="preserve"> condition), then selects for output only the intersections between the mentioned regions.</w:t>
      </w:r>
    </w:p>
    <w:p w14:paraId="493E584C" w14:textId="77777777" w:rsidR="00E61978" w:rsidRDefault="00E61978" w:rsidP="00E61978">
      <w:pPr>
        <w:jc w:val="both"/>
        <w:rPr>
          <w:color w:val="auto"/>
          <w:lang w:val="en-GB" w:eastAsia="en-GB"/>
        </w:rPr>
      </w:pPr>
      <w:r>
        <w:rPr>
          <w:color w:val="auto"/>
          <w:lang w:val="en-GB" w:eastAsia="en-GB"/>
        </w:rPr>
        <w:t>Note that the effect of the statement in Example 7 and in this example in the specific case depicted below is the same.</w:t>
      </w:r>
    </w:p>
    <w:p w14:paraId="77CE2E07" w14:textId="77777777" w:rsidR="00E61978" w:rsidRDefault="00E61978" w:rsidP="00E61978">
      <w:pPr>
        <w:jc w:val="both"/>
        <w:rPr>
          <w:lang w:val="en-US"/>
        </w:rPr>
      </w:pPr>
      <w:r>
        <w:rPr>
          <w:lang w:val="en-US"/>
        </w:rPr>
        <w:t xml:space="preserve"> </w:t>
      </w:r>
    </w:p>
    <w:p w14:paraId="3BC8BB41" w14:textId="77777777" w:rsidR="00E61978" w:rsidRPr="00977B49" w:rsidRDefault="00E61978" w:rsidP="00E61978">
      <w:pPr>
        <w:jc w:val="both"/>
        <w:rPr>
          <w:lang w:val="en-US"/>
        </w:rPr>
      </w:pPr>
      <w:r w:rsidRPr="000A1D3A">
        <w:rPr>
          <w:noProof/>
          <w:lang w:val="en-GB" w:eastAsia="en-GB"/>
        </w:rPr>
        <w:t xml:space="preserve"> </w:t>
      </w:r>
      <w:r w:rsidRPr="000A1D3A">
        <w:rPr>
          <w:noProof/>
          <w:lang w:val="en-US" w:eastAsia="en-US"/>
        </w:rPr>
        <w:drawing>
          <wp:inline distT="0" distB="0" distL="0" distR="0" wp14:anchorId="5AB5B0F4" wp14:editId="07526E1D">
            <wp:extent cx="5733415" cy="2670810"/>
            <wp:effectExtent l="0" t="0" r="698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3415" cy="2670810"/>
                    </a:xfrm>
                    <a:prstGeom prst="rect">
                      <a:avLst/>
                    </a:prstGeom>
                  </pic:spPr>
                </pic:pic>
              </a:graphicData>
            </a:graphic>
          </wp:inline>
        </w:drawing>
      </w:r>
    </w:p>
    <w:p w14:paraId="1EC47812" w14:textId="77777777" w:rsidR="00E61978" w:rsidRDefault="00E61978" w:rsidP="00E61978">
      <w:pPr>
        <w:jc w:val="both"/>
        <w:rPr>
          <w:lang w:val="en-US"/>
        </w:rPr>
      </w:pPr>
    </w:p>
    <w:p w14:paraId="1E6AC0C1" w14:textId="77777777" w:rsidR="004573BC" w:rsidRDefault="004573BC" w:rsidP="004573BC">
      <w:pPr>
        <w:jc w:val="both"/>
        <w:rPr>
          <w:lang w:val="en-US"/>
        </w:rPr>
      </w:pPr>
    </w:p>
    <w:p w14:paraId="00716237" w14:textId="77777777" w:rsidR="004573BC" w:rsidRDefault="004573BC" w:rsidP="004573BC">
      <w:pPr>
        <w:jc w:val="both"/>
        <w:rPr>
          <w:lang w:val="en-US"/>
        </w:rPr>
      </w:pPr>
      <w:r w:rsidRPr="002F7153">
        <w:rPr>
          <w:u w:val="single"/>
          <w:lang w:val="en-US"/>
        </w:rPr>
        <w:t>Example 9</w:t>
      </w:r>
      <w:r>
        <w:rPr>
          <w:lang w:val="en-US"/>
        </w:rPr>
        <w:t>:</w:t>
      </w:r>
    </w:p>
    <w:p w14:paraId="18D19101" w14:textId="77777777" w:rsidR="004573BC" w:rsidRDefault="004573BC" w:rsidP="004573BC">
      <w:pPr>
        <w:jc w:val="both"/>
        <w:rPr>
          <w:lang w:val="en-US"/>
        </w:rPr>
      </w:pPr>
      <w:r>
        <w:rPr>
          <w:lang w:val="en-US"/>
        </w:rPr>
        <w:t>TF_HM_OVERLAP = JOIN(</w:t>
      </w:r>
      <w:proofErr w:type="gramStart"/>
      <w:r>
        <w:rPr>
          <w:lang w:val="en-US"/>
        </w:rPr>
        <w:t>DL</w:t>
      </w:r>
      <w:r w:rsidRPr="00977B49">
        <w:rPr>
          <w:lang w:val="en-US"/>
        </w:rPr>
        <w:t>(</w:t>
      </w:r>
      <w:proofErr w:type="gramEnd"/>
      <w:r>
        <w:rPr>
          <w:lang w:val="en-US"/>
        </w:rPr>
        <w:t>-20</w:t>
      </w:r>
      <w:r w:rsidRPr="00977B49">
        <w:rPr>
          <w:lang w:val="en-US"/>
        </w:rPr>
        <w:t xml:space="preserve">); output: </w:t>
      </w:r>
      <w:r>
        <w:rPr>
          <w:lang w:val="en-US"/>
        </w:rPr>
        <w:t>LEFT</w:t>
      </w:r>
      <w:r w:rsidRPr="00977B49">
        <w:rPr>
          <w:lang w:val="en-US"/>
        </w:rPr>
        <w:t xml:space="preserve">; </w:t>
      </w:r>
      <w:proofErr w:type="spellStart"/>
      <w:r w:rsidRPr="00977B49">
        <w:rPr>
          <w:lang w:val="en-US"/>
        </w:rPr>
        <w:t>joinby</w:t>
      </w:r>
      <w:proofErr w:type="spellEnd"/>
      <w:r w:rsidRPr="00977B49">
        <w:rPr>
          <w:lang w:val="en-US"/>
        </w:rPr>
        <w:t>: cell) TFBS HM;</w:t>
      </w:r>
    </w:p>
    <w:p w14:paraId="3AB48F9C" w14:textId="77777777" w:rsidR="004573BC" w:rsidRDefault="004573BC" w:rsidP="004573BC">
      <w:pPr>
        <w:jc w:val="both"/>
        <w:rPr>
          <w:lang w:val="en-US"/>
        </w:rPr>
      </w:pPr>
    </w:p>
    <w:p w14:paraId="3BF61426" w14:textId="115908C8" w:rsidR="004573BC" w:rsidRDefault="004573BC" w:rsidP="004573BC">
      <w:pPr>
        <w:jc w:val="both"/>
        <w:rPr>
          <w:color w:val="auto"/>
          <w:lang w:val="en-GB" w:eastAsia="en-GB"/>
        </w:rPr>
      </w:pPr>
      <w:r>
        <w:rPr>
          <w:lang w:val="en-US"/>
        </w:rPr>
        <w:t xml:space="preserve">Differently from Examples 7 and 8, this JOIN statement considers all </w:t>
      </w:r>
      <w:r w:rsidRPr="003D18B0">
        <w:rPr>
          <w:color w:val="auto"/>
          <w:lang w:val="en-GB" w:eastAsia="en-GB"/>
        </w:rPr>
        <w:t xml:space="preserve">regions in a TFBS dataset sample such that </w:t>
      </w:r>
      <w:r>
        <w:rPr>
          <w:color w:val="auto"/>
          <w:lang w:val="en-GB" w:eastAsia="en-GB"/>
        </w:rPr>
        <w:t>their distance</w:t>
      </w:r>
      <w:r w:rsidRPr="003D18B0">
        <w:rPr>
          <w:color w:val="auto"/>
          <w:lang w:val="en-GB" w:eastAsia="en-GB"/>
        </w:rPr>
        <w:t xml:space="preserve"> </w:t>
      </w:r>
      <w:r>
        <w:rPr>
          <w:color w:val="auto"/>
          <w:lang w:val="en-GB" w:eastAsia="en-GB"/>
        </w:rPr>
        <w:t xml:space="preserve">with </w:t>
      </w:r>
      <w:r w:rsidRPr="003D18B0">
        <w:rPr>
          <w:color w:val="auto"/>
          <w:lang w:val="en-GB" w:eastAsia="en-GB"/>
        </w:rPr>
        <w:t>a region in the HM dataset sample</w:t>
      </w:r>
      <w:r w:rsidR="001550D1">
        <w:rPr>
          <w:color w:val="auto"/>
          <w:lang w:val="en-GB" w:eastAsia="en-GB"/>
        </w:rPr>
        <w:t xml:space="preserve"> </w:t>
      </w:r>
      <w:r>
        <w:rPr>
          <w:color w:val="auto"/>
          <w:lang w:val="en-GB" w:eastAsia="en-GB"/>
        </w:rPr>
        <w:t>is lower than -20 bp</w:t>
      </w:r>
      <w:r w:rsidR="00FC4FE0">
        <w:rPr>
          <w:color w:val="auto"/>
          <w:lang w:val="en-GB" w:eastAsia="en-GB"/>
        </w:rPr>
        <w:t xml:space="preserve">, </w:t>
      </w:r>
      <w:r>
        <w:rPr>
          <w:color w:val="auto"/>
          <w:lang w:val="en-GB" w:eastAsia="en-GB"/>
        </w:rPr>
        <w:t>i.e., TFBS regions overlapping a HM region and with a distance lower than</w:t>
      </w:r>
      <w:r w:rsidR="00E618FC">
        <w:rPr>
          <w:color w:val="auto"/>
          <w:lang w:val="en-GB" w:eastAsia="en-GB"/>
        </w:rPr>
        <w:t xml:space="preserve"> (at least of)</w:t>
      </w:r>
      <w:r>
        <w:rPr>
          <w:color w:val="auto"/>
          <w:lang w:val="en-GB" w:eastAsia="en-GB"/>
        </w:rPr>
        <w:t xml:space="preserve"> -20 bp from it. This is only computed for samples satisfying the </w:t>
      </w:r>
      <w:proofErr w:type="spellStart"/>
      <w:r w:rsidRPr="00FA231A">
        <w:rPr>
          <w:i/>
          <w:color w:val="auto"/>
          <w:lang w:val="en-GB" w:eastAsia="en-GB"/>
        </w:rPr>
        <w:t>joinby</w:t>
      </w:r>
      <w:proofErr w:type="spellEnd"/>
      <w:r>
        <w:rPr>
          <w:color w:val="auto"/>
          <w:lang w:val="en-GB" w:eastAsia="en-GB"/>
        </w:rPr>
        <w:t xml:space="preserve"> condition.</w:t>
      </w:r>
    </w:p>
    <w:p w14:paraId="6A6FC813" w14:textId="77777777" w:rsidR="004573BC" w:rsidRDefault="004573BC" w:rsidP="004573BC">
      <w:pPr>
        <w:jc w:val="both"/>
        <w:rPr>
          <w:color w:val="auto"/>
          <w:lang w:val="en-GB" w:eastAsia="en-GB"/>
        </w:rPr>
      </w:pPr>
      <w:r>
        <w:rPr>
          <w:color w:val="auto"/>
          <w:lang w:val="en-GB" w:eastAsia="en-GB"/>
        </w:rPr>
        <w:t>In other words, the output includes only the anchor regions from a TFBS sample such that they have a non-empty intersection with a region of a HM sample and the absolute value of their distance is greater than 20.</w:t>
      </w:r>
    </w:p>
    <w:p w14:paraId="5D5B6BAC" w14:textId="7D1B4ADC" w:rsidR="004573BC" w:rsidRDefault="004573BC" w:rsidP="004573BC">
      <w:pPr>
        <w:jc w:val="both"/>
        <w:rPr>
          <w:color w:val="auto"/>
          <w:lang w:val="en-GB" w:eastAsia="en-GB"/>
        </w:rPr>
      </w:pPr>
      <w:r>
        <w:rPr>
          <w:color w:val="auto"/>
          <w:lang w:val="en-GB" w:eastAsia="en-GB"/>
        </w:rPr>
        <w:t xml:space="preserve">As it can be observed in the figure below: the </w:t>
      </w:r>
      <w:r w:rsidR="00053C98">
        <w:rPr>
          <w:color w:val="auto"/>
          <w:lang w:val="en-GB" w:eastAsia="en-GB"/>
        </w:rPr>
        <w:t xml:space="preserve">first </w:t>
      </w:r>
      <w:r>
        <w:rPr>
          <w:color w:val="auto"/>
          <w:lang w:val="en-GB" w:eastAsia="en-GB"/>
        </w:rPr>
        <w:t>green region in the JOIN_sample2 is not output because the distance between the first blue region in TFBS_sample2 and the first yellow region in HM_sample1 measures -10, which is not lower than -20; furthermore, it should be observed that the distance between the second blue region in TFBS_sample2 and the second yellow region in HM_sample1 measures 30 bp, which is greater than -20, so the two regions are not matched.</w:t>
      </w:r>
    </w:p>
    <w:p w14:paraId="7C97629E" w14:textId="727F4847" w:rsidR="00845D03" w:rsidRDefault="00845D03" w:rsidP="004573BC">
      <w:pPr>
        <w:jc w:val="both"/>
        <w:rPr>
          <w:color w:val="auto"/>
          <w:lang w:val="en-GB" w:eastAsia="en-GB"/>
        </w:rPr>
      </w:pPr>
      <w:r>
        <w:rPr>
          <w:color w:val="auto"/>
          <w:lang w:val="en-GB" w:eastAsia="en-GB"/>
        </w:rPr>
        <w:t>Note that, in the figure, the line for JOIN_sample2 is represented only for illustration purposes of this specific e</w:t>
      </w:r>
      <w:r w:rsidR="00FE7644">
        <w:rPr>
          <w:color w:val="auto"/>
          <w:lang w:val="en-GB" w:eastAsia="en-GB"/>
        </w:rPr>
        <w:t>x</w:t>
      </w:r>
      <w:r>
        <w:rPr>
          <w:color w:val="auto"/>
          <w:lang w:val="en-GB" w:eastAsia="en-GB"/>
        </w:rPr>
        <w:t xml:space="preserve">ample. Indeed, since it does not contain any region, </w:t>
      </w:r>
      <w:r w:rsidR="00FE7644">
        <w:rPr>
          <w:color w:val="auto"/>
          <w:lang w:val="en-GB" w:eastAsia="en-GB"/>
        </w:rPr>
        <w:t xml:space="preserve">the JOIN_sample2 </w:t>
      </w:r>
      <w:r>
        <w:rPr>
          <w:color w:val="auto"/>
          <w:lang w:val="en-GB" w:eastAsia="en-GB"/>
        </w:rPr>
        <w:t>is not generated in the output dataset.</w:t>
      </w:r>
    </w:p>
    <w:p w14:paraId="173E9F78" w14:textId="45119B88" w:rsidR="004573BC" w:rsidRDefault="004573BC" w:rsidP="004573BC">
      <w:pPr>
        <w:jc w:val="both"/>
        <w:rPr>
          <w:color w:val="auto"/>
          <w:lang w:val="en-GB" w:eastAsia="en-GB"/>
        </w:rPr>
      </w:pPr>
    </w:p>
    <w:p w14:paraId="58788D58" w14:textId="771E44E6" w:rsidR="004573BC" w:rsidRDefault="004573BC" w:rsidP="004573BC">
      <w:pPr>
        <w:jc w:val="both"/>
        <w:rPr>
          <w:color w:val="auto"/>
          <w:lang w:val="en-GB" w:eastAsia="en-GB"/>
        </w:rPr>
      </w:pPr>
      <w:r w:rsidRPr="007E4F8F">
        <w:rPr>
          <w:noProof/>
          <w:lang w:val="en-US" w:eastAsia="en-US"/>
        </w:rPr>
        <w:drawing>
          <wp:inline distT="0" distB="0" distL="0" distR="0" wp14:anchorId="23D33F23" wp14:editId="7A29F734">
            <wp:extent cx="5733415" cy="2691765"/>
            <wp:effectExtent l="0" t="0" r="6985"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3415" cy="2691765"/>
                    </a:xfrm>
                    <a:prstGeom prst="rect">
                      <a:avLst/>
                    </a:prstGeom>
                  </pic:spPr>
                </pic:pic>
              </a:graphicData>
            </a:graphic>
          </wp:inline>
        </w:drawing>
      </w:r>
    </w:p>
    <w:p w14:paraId="0A013CA3" w14:textId="77777777" w:rsidR="00387267" w:rsidRPr="00387267" w:rsidRDefault="00387267" w:rsidP="00E61978">
      <w:pPr>
        <w:jc w:val="both"/>
        <w:rPr>
          <w:color w:val="auto"/>
          <w:lang w:val="en-GB" w:eastAsia="en-GB"/>
        </w:rPr>
      </w:pPr>
    </w:p>
    <w:p w14:paraId="27603851" w14:textId="68FB4133" w:rsidR="00E61978" w:rsidRDefault="00E61978" w:rsidP="00E61978">
      <w:pPr>
        <w:jc w:val="both"/>
        <w:rPr>
          <w:color w:val="auto"/>
          <w:lang w:val="en-GB" w:eastAsia="en-GB"/>
        </w:rPr>
      </w:pPr>
      <w:r w:rsidRPr="004E4881">
        <w:rPr>
          <w:color w:val="auto"/>
          <w:u w:val="single"/>
          <w:lang w:val="en-GB" w:eastAsia="en-GB"/>
        </w:rPr>
        <w:t>Example 1</w:t>
      </w:r>
      <w:r>
        <w:rPr>
          <w:color w:val="auto"/>
          <w:u w:val="single"/>
          <w:lang w:val="en-GB" w:eastAsia="en-GB"/>
        </w:rPr>
        <w:t>0</w:t>
      </w:r>
      <w:r>
        <w:rPr>
          <w:color w:val="auto"/>
          <w:lang w:val="en-GB" w:eastAsia="en-GB"/>
        </w:rPr>
        <w:t>:</w:t>
      </w:r>
    </w:p>
    <w:p w14:paraId="315D33EC" w14:textId="77777777" w:rsidR="00E61978" w:rsidRPr="00591C24" w:rsidRDefault="00E61978" w:rsidP="00E61978">
      <w:pPr>
        <w:ind w:right="-43"/>
        <w:jc w:val="both"/>
        <w:rPr>
          <w:lang w:val="en-US"/>
        </w:rPr>
      </w:pPr>
      <w:r>
        <w:rPr>
          <w:lang w:val="en-US"/>
        </w:rPr>
        <w:t>TF_HM_ADJACENT</w:t>
      </w:r>
      <w:r w:rsidRPr="00591C24">
        <w:rPr>
          <w:lang w:val="en-US"/>
        </w:rPr>
        <w:t xml:space="preserve"> = JOIN(</w:t>
      </w:r>
      <w:proofErr w:type="gramStart"/>
      <w:r w:rsidRPr="00D555D3">
        <w:rPr>
          <w:lang w:val="en-US"/>
        </w:rPr>
        <w:t>DGE(</w:t>
      </w:r>
      <w:proofErr w:type="gramEnd"/>
      <w:r w:rsidRPr="00D555D3">
        <w:rPr>
          <w:lang w:val="en-US"/>
        </w:rPr>
        <w:t xml:space="preserve">0), DLE(0); output: </w:t>
      </w:r>
      <w:r>
        <w:rPr>
          <w:lang w:val="en-US"/>
        </w:rPr>
        <w:t>LEFT</w:t>
      </w:r>
      <w:r w:rsidRPr="00591C24">
        <w:rPr>
          <w:lang w:val="en-US"/>
        </w:rPr>
        <w:t xml:space="preserve">; </w:t>
      </w:r>
      <w:proofErr w:type="spellStart"/>
      <w:r w:rsidRPr="00591C24">
        <w:rPr>
          <w:lang w:val="en-US"/>
        </w:rPr>
        <w:t>joinby</w:t>
      </w:r>
      <w:proofErr w:type="spellEnd"/>
      <w:r w:rsidRPr="00591C24">
        <w:rPr>
          <w:lang w:val="en-US"/>
        </w:rPr>
        <w:t xml:space="preserve">: </w:t>
      </w:r>
      <w:proofErr w:type="spellStart"/>
      <w:r w:rsidRPr="00591C24">
        <w:rPr>
          <w:lang w:val="en-US"/>
        </w:rPr>
        <w:t>cell_karyotype</w:t>
      </w:r>
      <w:proofErr w:type="spellEnd"/>
      <w:r w:rsidRPr="00591C24">
        <w:rPr>
          <w:lang w:val="en-US"/>
        </w:rPr>
        <w:t xml:space="preserve">) </w:t>
      </w:r>
      <w:r w:rsidRPr="00977B49">
        <w:rPr>
          <w:lang w:val="en-US"/>
        </w:rPr>
        <w:t>TFBS HM</w:t>
      </w:r>
      <w:r w:rsidRPr="00591C24">
        <w:rPr>
          <w:lang w:val="en-US"/>
        </w:rPr>
        <w:t>;</w:t>
      </w:r>
    </w:p>
    <w:p w14:paraId="5F9DBCEC" w14:textId="77777777" w:rsidR="00E61978" w:rsidRDefault="00E61978" w:rsidP="00E61978">
      <w:pPr>
        <w:jc w:val="both"/>
        <w:rPr>
          <w:lang w:val="en-US"/>
        </w:rPr>
      </w:pPr>
    </w:p>
    <w:p w14:paraId="4165A1EB" w14:textId="77777777" w:rsidR="00E61978" w:rsidRDefault="00E61978" w:rsidP="00E61978">
      <w:pPr>
        <w:jc w:val="both"/>
        <w:rPr>
          <w:lang w:val="en-US"/>
        </w:rPr>
      </w:pPr>
      <w:r>
        <w:rPr>
          <w:lang w:val="en-US"/>
        </w:rPr>
        <w:t>T</w:t>
      </w:r>
      <w:r w:rsidRPr="00FB3CF5">
        <w:rPr>
          <w:lang w:val="en-US"/>
        </w:rPr>
        <w:t>h</w:t>
      </w:r>
      <w:r>
        <w:rPr>
          <w:lang w:val="en-US"/>
        </w:rPr>
        <w:t xml:space="preserve">is GMQL </w:t>
      </w:r>
      <w:r w:rsidRPr="00FB3CF5">
        <w:rPr>
          <w:lang w:val="en-US"/>
        </w:rPr>
        <w:t xml:space="preserve">statement returns as output </w:t>
      </w:r>
      <w:r>
        <w:rPr>
          <w:lang w:val="en-US"/>
        </w:rPr>
        <w:t xml:space="preserve">only the </w:t>
      </w:r>
      <w:r w:rsidRPr="00977B49">
        <w:rPr>
          <w:lang w:val="en-US"/>
        </w:rPr>
        <w:t xml:space="preserve">TFBS </w:t>
      </w:r>
      <w:r>
        <w:rPr>
          <w:lang w:val="en-US"/>
        </w:rPr>
        <w:t xml:space="preserve">dataset </w:t>
      </w:r>
      <w:r w:rsidRPr="00FB3CF5">
        <w:rPr>
          <w:lang w:val="en-US"/>
        </w:rPr>
        <w:t xml:space="preserve">sample </w:t>
      </w:r>
      <w:r>
        <w:rPr>
          <w:lang w:val="en-US"/>
        </w:rPr>
        <w:t xml:space="preserve">regions </w:t>
      </w:r>
      <w:r w:rsidRPr="00FB3CF5">
        <w:rPr>
          <w:lang w:val="en-US"/>
        </w:rPr>
        <w:t xml:space="preserve">that </w:t>
      </w:r>
      <w:r>
        <w:rPr>
          <w:lang w:val="en-US"/>
        </w:rPr>
        <w:t xml:space="preserve">are adjacent to a HM dataset sample region. As it can be observed in the figure below, TFBS samples are only matched against HM samples with the same value for the metadata attribute </w:t>
      </w:r>
      <w:proofErr w:type="spellStart"/>
      <w:r>
        <w:rPr>
          <w:i/>
          <w:lang w:val="en-US"/>
        </w:rPr>
        <w:t>cell_karyotype</w:t>
      </w:r>
      <w:proofErr w:type="spellEnd"/>
      <w:r>
        <w:rPr>
          <w:lang w:val="en-US"/>
        </w:rPr>
        <w:t>. In the output we observe the first pink region as the result of the match between the first red region in the TFBS_sample1 (normal karyotype) and the first grey region in the HM_sample2, which are adjacent (the right coordinate of the first corresponds to the left coordinate of the second). The same applies in the case of the second blue region of the TFBS_sample2 and the second yellow region of the HM_sample1 (both tumor karyotype).</w:t>
      </w:r>
    </w:p>
    <w:p w14:paraId="73019BB2" w14:textId="77777777" w:rsidR="00E61978" w:rsidRDefault="00E61978" w:rsidP="00E61978">
      <w:pPr>
        <w:jc w:val="both"/>
        <w:rPr>
          <w:lang w:val="en-US"/>
        </w:rPr>
      </w:pPr>
      <w:r>
        <w:rPr>
          <w:lang w:val="en-US"/>
        </w:rPr>
        <w:t>All the other regions do not contribute to any output region because they are not adjacent but either overlapping or not intersecting in general.</w:t>
      </w:r>
    </w:p>
    <w:p w14:paraId="1FBEE803" w14:textId="77777777" w:rsidR="00E61978" w:rsidRDefault="00E61978" w:rsidP="00E61978">
      <w:pPr>
        <w:jc w:val="both"/>
        <w:rPr>
          <w:lang w:val="en-US"/>
        </w:rPr>
      </w:pPr>
    </w:p>
    <w:p w14:paraId="79D787BD" w14:textId="77777777" w:rsidR="00E61978" w:rsidRPr="00FB3CF5" w:rsidRDefault="00E61978" w:rsidP="00E61978">
      <w:pPr>
        <w:jc w:val="both"/>
        <w:rPr>
          <w:lang w:val="en-US"/>
        </w:rPr>
      </w:pPr>
      <w:r w:rsidRPr="005628AE">
        <w:rPr>
          <w:noProof/>
          <w:lang w:val="en-US" w:eastAsia="en-US"/>
        </w:rPr>
        <w:drawing>
          <wp:inline distT="0" distB="0" distL="0" distR="0" wp14:anchorId="08F42D22" wp14:editId="1A74232E">
            <wp:extent cx="5733415" cy="2575560"/>
            <wp:effectExtent l="0" t="0" r="698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3415" cy="2575560"/>
                    </a:xfrm>
                    <a:prstGeom prst="rect">
                      <a:avLst/>
                    </a:prstGeom>
                  </pic:spPr>
                </pic:pic>
              </a:graphicData>
            </a:graphic>
          </wp:inline>
        </w:drawing>
      </w:r>
    </w:p>
    <w:p w14:paraId="5C7F56E5" w14:textId="77777777" w:rsidR="00E61978" w:rsidRDefault="00E61978" w:rsidP="00E61978">
      <w:pPr>
        <w:jc w:val="both"/>
        <w:rPr>
          <w:color w:val="auto"/>
          <w:u w:val="single"/>
          <w:lang w:val="en-US" w:eastAsia="en-GB"/>
        </w:rPr>
      </w:pPr>
    </w:p>
    <w:p w14:paraId="1C356523" w14:textId="77777777" w:rsidR="00E61978" w:rsidRDefault="00E61978" w:rsidP="00E61978">
      <w:pPr>
        <w:keepNext/>
        <w:jc w:val="both"/>
        <w:rPr>
          <w:color w:val="auto"/>
          <w:lang w:val="en-GB" w:eastAsia="en-GB"/>
        </w:rPr>
      </w:pPr>
      <w:r w:rsidRPr="004E4881">
        <w:rPr>
          <w:color w:val="auto"/>
          <w:u w:val="single"/>
          <w:lang w:val="en-GB" w:eastAsia="en-GB"/>
        </w:rPr>
        <w:lastRenderedPageBreak/>
        <w:t>Example 1</w:t>
      </w:r>
      <w:r>
        <w:rPr>
          <w:color w:val="auto"/>
          <w:u w:val="single"/>
          <w:lang w:val="en-GB" w:eastAsia="en-GB"/>
        </w:rPr>
        <w:t>1</w:t>
      </w:r>
      <w:r>
        <w:rPr>
          <w:color w:val="auto"/>
          <w:lang w:val="en-GB" w:eastAsia="en-GB"/>
        </w:rPr>
        <w:t>:</w:t>
      </w:r>
    </w:p>
    <w:p w14:paraId="4775B04E" w14:textId="77777777" w:rsidR="00E61978" w:rsidRDefault="00E61978" w:rsidP="00E61978">
      <w:pPr>
        <w:keepNext/>
        <w:jc w:val="both"/>
        <w:rPr>
          <w:lang w:val="en-US"/>
        </w:rPr>
      </w:pPr>
      <w:r>
        <w:rPr>
          <w:lang w:val="en-US"/>
        </w:rPr>
        <w:t>TF_HM_OVERLAP = JOIN(</w:t>
      </w:r>
      <w:proofErr w:type="gramStart"/>
      <w:r>
        <w:rPr>
          <w:lang w:val="en-US"/>
        </w:rPr>
        <w:t>DL</w:t>
      </w:r>
      <w:r w:rsidRPr="00977B49">
        <w:rPr>
          <w:lang w:val="en-US"/>
        </w:rPr>
        <w:t>(</w:t>
      </w:r>
      <w:proofErr w:type="gramEnd"/>
      <w:r>
        <w:rPr>
          <w:lang w:val="en-US"/>
        </w:rPr>
        <w:t>0</w:t>
      </w:r>
      <w:r w:rsidRPr="00977B49">
        <w:rPr>
          <w:lang w:val="en-US"/>
        </w:rPr>
        <w:t>);</w:t>
      </w:r>
      <w:r>
        <w:rPr>
          <w:lang w:val="en-US"/>
        </w:rPr>
        <w:t xml:space="preserve"> </w:t>
      </w:r>
      <w:proofErr w:type="spellStart"/>
      <w:r>
        <w:rPr>
          <w:lang w:val="en-US"/>
        </w:rPr>
        <w:t>on_attributes</w:t>
      </w:r>
      <w:proofErr w:type="spellEnd"/>
      <w:r>
        <w:rPr>
          <w:lang w:val="en-US"/>
        </w:rPr>
        <w:t>: score; output: INT</w:t>
      </w:r>
      <w:r w:rsidRPr="00977B49">
        <w:rPr>
          <w:lang w:val="en-US"/>
        </w:rPr>
        <w:t>) TFBS HM;</w:t>
      </w:r>
    </w:p>
    <w:p w14:paraId="08F969D8" w14:textId="77777777" w:rsidR="00E61978" w:rsidRDefault="00E61978" w:rsidP="00E61978">
      <w:pPr>
        <w:keepNext/>
        <w:jc w:val="both"/>
        <w:rPr>
          <w:lang w:val="en-US"/>
        </w:rPr>
      </w:pPr>
    </w:p>
    <w:p w14:paraId="635E3E36" w14:textId="77777777" w:rsidR="00E61978" w:rsidRPr="00B5564F" w:rsidRDefault="00E61978" w:rsidP="00E61978">
      <w:pPr>
        <w:jc w:val="both"/>
        <w:rPr>
          <w:lang w:val="en-US"/>
        </w:rPr>
      </w:pPr>
      <w:r>
        <w:rPr>
          <w:lang w:val="en-US"/>
        </w:rPr>
        <w:t xml:space="preserve">This statement shows the use of the </w:t>
      </w:r>
      <w:proofErr w:type="spellStart"/>
      <w:r>
        <w:rPr>
          <w:lang w:val="en-US"/>
        </w:rPr>
        <w:t>equi</w:t>
      </w:r>
      <w:proofErr w:type="spellEnd"/>
      <w:r>
        <w:rPr>
          <w:lang w:val="en-US"/>
        </w:rPr>
        <w:t xml:space="preserve"> predicate option, with syntax </w:t>
      </w:r>
      <w:proofErr w:type="spellStart"/>
      <w:r>
        <w:rPr>
          <w:i/>
          <w:lang w:val="en-US"/>
        </w:rPr>
        <w:t>on_attributes</w:t>
      </w:r>
      <w:proofErr w:type="spellEnd"/>
      <w:r>
        <w:rPr>
          <w:lang w:val="en-US"/>
        </w:rPr>
        <w:t xml:space="preserve">. In case the input datasets TFBS and HM do not present the attribute </w:t>
      </w:r>
      <w:r>
        <w:rPr>
          <w:i/>
          <w:lang w:val="en-US"/>
        </w:rPr>
        <w:t>score</w:t>
      </w:r>
      <w:r>
        <w:rPr>
          <w:lang w:val="en-US"/>
        </w:rPr>
        <w:t xml:space="preserve"> in their schemata, the output dataset is empty. Assuming that </w:t>
      </w:r>
      <w:r>
        <w:rPr>
          <w:i/>
          <w:lang w:val="en-US"/>
        </w:rPr>
        <w:t>score</w:t>
      </w:r>
      <w:r>
        <w:rPr>
          <w:lang w:val="en-US"/>
        </w:rPr>
        <w:t xml:space="preserve"> is present as region attribute in both datasets, the statement only matches those regions in the anchor dataset with the regions in the experiment dataset that have the same value in this region attribute. In the following picture we observe that the first red region is matched with the first blue region since they overlap (therefore </w:t>
      </w:r>
      <w:proofErr w:type="gramStart"/>
      <w:r>
        <w:rPr>
          <w:lang w:val="en-US"/>
        </w:rPr>
        <w:t>DL(</w:t>
      </w:r>
      <w:proofErr w:type="gramEnd"/>
      <w:r>
        <w:rPr>
          <w:lang w:val="en-US"/>
        </w:rPr>
        <w:t xml:space="preserve">0) is satisfied) and they have the same score. Same applies to the last red region with the last blue region. Instead, the second red region does not match the first blue region because they have a different score. </w:t>
      </w:r>
    </w:p>
    <w:p w14:paraId="3185870B" w14:textId="77777777" w:rsidR="00E61978" w:rsidRPr="00CA126F" w:rsidRDefault="00E61978" w:rsidP="00E61978">
      <w:pPr>
        <w:jc w:val="both"/>
        <w:rPr>
          <w:color w:val="auto"/>
          <w:lang w:val="en-US" w:eastAsia="en-GB"/>
        </w:rPr>
      </w:pPr>
    </w:p>
    <w:p w14:paraId="6A9A7A46" w14:textId="77777777" w:rsidR="00E61978" w:rsidRDefault="00E61978" w:rsidP="00E61978">
      <w:pPr>
        <w:jc w:val="both"/>
        <w:rPr>
          <w:color w:val="auto"/>
          <w:lang w:val="en-GB" w:eastAsia="en-GB"/>
        </w:rPr>
      </w:pPr>
      <w:r w:rsidRPr="00943E3B">
        <w:rPr>
          <w:noProof/>
          <w:color w:val="auto"/>
          <w:lang w:val="en-US" w:eastAsia="en-US"/>
        </w:rPr>
        <w:drawing>
          <wp:inline distT="0" distB="0" distL="0" distR="0" wp14:anchorId="74766D88" wp14:editId="7E54E1BB">
            <wp:extent cx="5733415" cy="2219960"/>
            <wp:effectExtent l="0" t="0" r="635"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3415" cy="2219960"/>
                    </a:xfrm>
                    <a:prstGeom prst="rect">
                      <a:avLst/>
                    </a:prstGeom>
                  </pic:spPr>
                </pic:pic>
              </a:graphicData>
            </a:graphic>
          </wp:inline>
        </w:drawing>
      </w:r>
    </w:p>
    <w:p w14:paraId="4351C1FF" w14:textId="77777777" w:rsidR="00E61978" w:rsidRDefault="00E61978" w:rsidP="00E61978">
      <w:pPr>
        <w:jc w:val="both"/>
        <w:rPr>
          <w:color w:val="auto"/>
          <w:lang w:val="en-GB" w:eastAsia="en-GB"/>
        </w:rPr>
      </w:pPr>
    </w:p>
    <w:p w14:paraId="328C2310" w14:textId="77777777" w:rsidR="00E61978" w:rsidRDefault="00E61978" w:rsidP="00E61978">
      <w:pPr>
        <w:jc w:val="both"/>
        <w:rPr>
          <w:color w:val="auto"/>
          <w:lang w:val="en-GB" w:eastAsia="en-GB"/>
        </w:rPr>
      </w:pPr>
      <w:r w:rsidRPr="00B47671">
        <w:rPr>
          <w:color w:val="auto"/>
          <w:u w:val="single"/>
          <w:lang w:val="en-GB" w:eastAsia="en-GB"/>
        </w:rPr>
        <w:t>Example 1</w:t>
      </w:r>
      <w:r>
        <w:rPr>
          <w:color w:val="auto"/>
          <w:u w:val="single"/>
          <w:lang w:val="en-GB" w:eastAsia="en-GB"/>
        </w:rPr>
        <w:t>2</w:t>
      </w:r>
      <w:r>
        <w:rPr>
          <w:color w:val="auto"/>
          <w:lang w:val="en-GB" w:eastAsia="en-GB"/>
        </w:rPr>
        <w:t>:</w:t>
      </w:r>
    </w:p>
    <w:p w14:paraId="4529E4F8" w14:textId="77777777" w:rsidR="00E61978" w:rsidRDefault="00E61978" w:rsidP="00E61978">
      <w:pPr>
        <w:jc w:val="both"/>
        <w:rPr>
          <w:lang w:val="en-US"/>
        </w:rPr>
      </w:pPr>
      <w:r>
        <w:rPr>
          <w:lang w:val="en-US"/>
        </w:rPr>
        <w:t>TF_HM_OVERLAP = JOIN(</w:t>
      </w:r>
      <w:proofErr w:type="gramStart"/>
      <w:r>
        <w:rPr>
          <w:lang w:val="en-US"/>
        </w:rPr>
        <w:t>MD(</w:t>
      </w:r>
      <w:proofErr w:type="gramEnd"/>
      <w:r>
        <w:rPr>
          <w:lang w:val="en-US"/>
        </w:rPr>
        <w:t>1), UP</w:t>
      </w:r>
      <w:r w:rsidRPr="00977B49">
        <w:rPr>
          <w:lang w:val="en-US"/>
        </w:rPr>
        <w:t>;</w:t>
      </w:r>
      <w:r>
        <w:rPr>
          <w:lang w:val="en-US"/>
        </w:rPr>
        <w:t xml:space="preserve"> output: RIGHT</w:t>
      </w:r>
      <w:r w:rsidRPr="00977B49">
        <w:rPr>
          <w:lang w:val="en-US"/>
        </w:rPr>
        <w:t>) TFBS HM;</w:t>
      </w:r>
    </w:p>
    <w:p w14:paraId="7341D4DC" w14:textId="77777777" w:rsidR="00E61978" w:rsidRDefault="00E61978" w:rsidP="00E61978">
      <w:pPr>
        <w:jc w:val="both"/>
        <w:rPr>
          <w:lang w:val="en-US"/>
        </w:rPr>
      </w:pPr>
    </w:p>
    <w:p w14:paraId="3F8FE2CC" w14:textId="77777777" w:rsidR="00E61978" w:rsidRDefault="00E61978" w:rsidP="00E61978">
      <w:pPr>
        <w:jc w:val="both"/>
        <w:rPr>
          <w:lang w:val="en-US"/>
        </w:rPr>
      </w:pPr>
      <w:r>
        <w:rPr>
          <w:lang w:val="en-US"/>
        </w:rPr>
        <w:t xml:space="preserve">This statement shows the use of the upstream clause, with syntax </w:t>
      </w:r>
      <w:r>
        <w:rPr>
          <w:i/>
          <w:lang w:val="en-US"/>
        </w:rPr>
        <w:t>UP</w:t>
      </w:r>
      <w:r>
        <w:rPr>
          <w:lang w:val="en-US"/>
        </w:rPr>
        <w:t xml:space="preserve"> (or </w:t>
      </w:r>
      <w:r>
        <w:rPr>
          <w:i/>
          <w:lang w:val="en-US"/>
        </w:rPr>
        <w:t>UPSTREAM</w:t>
      </w:r>
      <w:r>
        <w:rPr>
          <w:lang w:val="en-US"/>
        </w:rPr>
        <w:t xml:space="preserve">), in the </w:t>
      </w:r>
      <w:proofErr w:type="spellStart"/>
      <w:r>
        <w:rPr>
          <w:lang w:val="en-US"/>
        </w:rPr>
        <w:t>genometric</w:t>
      </w:r>
      <w:proofErr w:type="spellEnd"/>
      <w:r>
        <w:rPr>
          <w:lang w:val="en-US"/>
        </w:rPr>
        <w:t xml:space="preserve"> predicate. </w:t>
      </w:r>
      <w:r w:rsidRPr="000D45BB">
        <w:rPr>
          <w:lang w:val="en-US"/>
        </w:rPr>
        <w:t xml:space="preserve">This clause requires that the </w:t>
      </w:r>
      <w:r>
        <w:rPr>
          <w:lang w:val="en-US"/>
        </w:rPr>
        <w:t xml:space="preserve">remaining part of the </w:t>
      </w:r>
      <w:proofErr w:type="spellStart"/>
      <w:r>
        <w:rPr>
          <w:lang w:val="en-US"/>
        </w:rPr>
        <w:t>genometric</w:t>
      </w:r>
      <w:proofErr w:type="spellEnd"/>
      <w:r>
        <w:rPr>
          <w:lang w:val="en-US"/>
        </w:rPr>
        <w:t xml:space="preserve"> predicate (in this case the minimum distance clause </w:t>
      </w:r>
      <w:proofErr w:type="gramStart"/>
      <w:r>
        <w:rPr>
          <w:lang w:val="en-US"/>
        </w:rPr>
        <w:t>MD(</w:t>
      </w:r>
      <w:proofErr w:type="gramEnd"/>
      <w:r>
        <w:rPr>
          <w:lang w:val="en-US"/>
        </w:rPr>
        <w:t>1))</w:t>
      </w:r>
      <w:r w:rsidRPr="000D45BB">
        <w:rPr>
          <w:lang w:val="en-US"/>
        </w:rPr>
        <w:t xml:space="preserve"> holds only on the upstream genome with respect to the region</w:t>
      </w:r>
      <w:r>
        <w:rPr>
          <w:lang w:val="en-US"/>
        </w:rPr>
        <w:t>s of the anchor dataset TFBS, taking into account their strand</w:t>
      </w:r>
      <w:r w:rsidRPr="000D45BB">
        <w:rPr>
          <w:lang w:val="en-US"/>
        </w:rPr>
        <w:t>.</w:t>
      </w:r>
    </w:p>
    <w:p w14:paraId="0DFC9516" w14:textId="77777777" w:rsidR="00E61978" w:rsidRDefault="00E61978" w:rsidP="00E61978">
      <w:pPr>
        <w:jc w:val="both"/>
        <w:rPr>
          <w:lang w:val="en-US"/>
        </w:rPr>
      </w:pPr>
      <w:r>
        <w:rPr>
          <w:lang w:val="en-US"/>
        </w:rPr>
        <w:t xml:space="preserve">In the positive strand, UP is true for those regions of the HM sample whose right end is lower than, or equal to, the left-end of the TFBS sample regions. In the negative strand, UP is true for those regions of the HM sample whose left end is higher than, or equal to, the right end of the TFBS sample regions. </w:t>
      </w:r>
    </w:p>
    <w:p w14:paraId="2DF032D4" w14:textId="77777777" w:rsidR="00E61978" w:rsidRDefault="00E61978" w:rsidP="00E61978">
      <w:pPr>
        <w:jc w:val="both"/>
        <w:rPr>
          <w:lang w:val="en-US"/>
        </w:rPr>
      </w:pPr>
      <w:r>
        <w:rPr>
          <w:lang w:val="en-US"/>
        </w:rPr>
        <w:t>The first blue region in the output sample is present since it is produced by matching the first region with positive strand in the anchor and the first region with positive strand in the experiment. The second blue region in the output is present since it is produced by matching the first region with negative strand in the TFBS sample and the second region with negative strand in the HM sample. Note that in this case the right end of the TFBS region is equal to the left end of the HM region. Note also that the third red region in the TFBS sample, with negative strand, does not match any HM region.</w:t>
      </w:r>
    </w:p>
    <w:p w14:paraId="72DAAD94" w14:textId="77777777" w:rsidR="00E61978" w:rsidRPr="001F51D2" w:rsidRDefault="00E61978" w:rsidP="00E61978">
      <w:pPr>
        <w:jc w:val="both"/>
        <w:rPr>
          <w:lang w:val="en-US"/>
        </w:rPr>
      </w:pPr>
      <w:r>
        <w:rPr>
          <w:lang w:val="en-US"/>
        </w:rPr>
        <w:t xml:space="preserve">In the output, accordingly to the specified </w:t>
      </w:r>
      <w:r>
        <w:rPr>
          <w:i/>
          <w:lang w:val="en-US"/>
        </w:rPr>
        <w:t>output</w:t>
      </w:r>
      <w:r>
        <w:rPr>
          <w:lang w:val="en-US"/>
        </w:rPr>
        <w:t xml:space="preserve"> option, only regions from the experiment dataset are given.</w:t>
      </w:r>
    </w:p>
    <w:p w14:paraId="4A41FA4E" w14:textId="77777777" w:rsidR="00E61978" w:rsidRDefault="00E61978" w:rsidP="00E61978">
      <w:pPr>
        <w:jc w:val="both"/>
        <w:rPr>
          <w:lang w:val="en-US"/>
        </w:rPr>
      </w:pPr>
    </w:p>
    <w:p w14:paraId="602C5FC5" w14:textId="77777777" w:rsidR="00E61978" w:rsidRDefault="00E61978" w:rsidP="00E61978">
      <w:pPr>
        <w:jc w:val="both"/>
        <w:rPr>
          <w:lang w:val="en-US"/>
        </w:rPr>
      </w:pPr>
      <w:r w:rsidRPr="00E32CD3">
        <w:rPr>
          <w:noProof/>
          <w:lang w:val="en-US" w:eastAsia="en-US"/>
        </w:rPr>
        <w:lastRenderedPageBreak/>
        <w:drawing>
          <wp:inline distT="0" distB="0" distL="0" distR="0" wp14:anchorId="1964AF5C" wp14:editId="46A8099B">
            <wp:extent cx="5733415" cy="2273300"/>
            <wp:effectExtent l="0" t="0" r="6985" b="1270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3415" cy="2273300"/>
                    </a:xfrm>
                    <a:prstGeom prst="rect">
                      <a:avLst/>
                    </a:prstGeom>
                  </pic:spPr>
                </pic:pic>
              </a:graphicData>
            </a:graphic>
          </wp:inline>
        </w:drawing>
      </w:r>
    </w:p>
    <w:p w14:paraId="2162F5D0" w14:textId="77777777" w:rsidR="00E61978" w:rsidRDefault="00E61978" w:rsidP="00E61978">
      <w:pPr>
        <w:jc w:val="both"/>
        <w:rPr>
          <w:color w:val="auto"/>
          <w:lang w:val="en-US" w:eastAsia="en-GB"/>
        </w:rPr>
      </w:pPr>
    </w:p>
    <w:p w14:paraId="6C7CFFF5" w14:textId="77777777" w:rsidR="00E61978" w:rsidRDefault="00E61978" w:rsidP="00E61978">
      <w:pPr>
        <w:jc w:val="both"/>
        <w:rPr>
          <w:color w:val="auto"/>
          <w:lang w:val="en-US" w:eastAsia="en-GB"/>
        </w:rPr>
      </w:pPr>
      <w:r w:rsidRPr="00B47671">
        <w:rPr>
          <w:color w:val="auto"/>
          <w:u w:val="single"/>
          <w:lang w:val="en-US" w:eastAsia="en-GB"/>
        </w:rPr>
        <w:t>Example 1</w:t>
      </w:r>
      <w:r>
        <w:rPr>
          <w:color w:val="auto"/>
          <w:u w:val="single"/>
          <w:lang w:val="en-US" w:eastAsia="en-GB"/>
        </w:rPr>
        <w:t>3</w:t>
      </w:r>
      <w:r>
        <w:rPr>
          <w:color w:val="auto"/>
          <w:lang w:val="en-US" w:eastAsia="en-GB"/>
        </w:rPr>
        <w:t>:</w:t>
      </w:r>
    </w:p>
    <w:p w14:paraId="12743A37" w14:textId="77777777" w:rsidR="00E61978" w:rsidRDefault="00E61978" w:rsidP="00E61978">
      <w:pPr>
        <w:jc w:val="both"/>
        <w:rPr>
          <w:lang w:val="en-US"/>
        </w:rPr>
      </w:pPr>
      <w:r>
        <w:rPr>
          <w:lang w:val="en-US"/>
        </w:rPr>
        <w:t>TF_HM_OVERLAP = JOIN(</w:t>
      </w:r>
      <w:proofErr w:type="gramStart"/>
      <w:r>
        <w:rPr>
          <w:lang w:val="en-US"/>
        </w:rPr>
        <w:t>MD(</w:t>
      </w:r>
      <w:proofErr w:type="gramEnd"/>
      <w:r>
        <w:rPr>
          <w:lang w:val="en-US"/>
        </w:rPr>
        <w:t xml:space="preserve">1), </w:t>
      </w:r>
      <w:r w:rsidRPr="00977B49">
        <w:rPr>
          <w:lang w:val="en-US"/>
        </w:rPr>
        <w:t>DOWNSTREAM;</w:t>
      </w:r>
      <w:r>
        <w:rPr>
          <w:lang w:val="en-US"/>
        </w:rPr>
        <w:t xml:space="preserve"> output: RIGHT</w:t>
      </w:r>
      <w:r w:rsidRPr="00977B49">
        <w:rPr>
          <w:lang w:val="en-US"/>
        </w:rPr>
        <w:t>) TFBS HM;</w:t>
      </w:r>
    </w:p>
    <w:p w14:paraId="0FEA0C27" w14:textId="77777777" w:rsidR="00E61978" w:rsidRDefault="00E61978" w:rsidP="00E61978">
      <w:pPr>
        <w:jc w:val="both"/>
        <w:rPr>
          <w:lang w:val="en-US"/>
        </w:rPr>
      </w:pPr>
    </w:p>
    <w:p w14:paraId="20E0E22D" w14:textId="77777777" w:rsidR="00E61978" w:rsidRDefault="00E61978" w:rsidP="00E61978">
      <w:pPr>
        <w:jc w:val="both"/>
        <w:rPr>
          <w:lang w:val="en-US"/>
        </w:rPr>
      </w:pPr>
      <w:r>
        <w:rPr>
          <w:lang w:val="en-US"/>
        </w:rPr>
        <w:t xml:space="preserve">This statement shows the use of the downstream clause, with syntax </w:t>
      </w:r>
      <w:r>
        <w:rPr>
          <w:i/>
          <w:lang w:val="en-US"/>
        </w:rPr>
        <w:t>DOWNSTREAM</w:t>
      </w:r>
      <w:r>
        <w:rPr>
          <w:lang w:val="en-US"/>
        </w:rPr>
        <w:t xml:space="preserve"> (or </w:t>
      </w:r>
      <w:r>
        <w:rPr>
          <w:i/>
          <w:lang w:val="en-US"/>
        </w:rPr>
        <w:t>DOWN</w:t>
      </w:r>
      <w:r>
        <w:rPr>
          <w:lang w:val="en-US"/>
        </w:rPr>
        <w:t xml:space="preserve">), in the </w:t>
      </w:r>
      <w:proofErr w:type="spellStart"/>
      <w:r>
        <w:rPr>
          <w:lang w:val="en-US"/>
        </w:rPr>
        <w:t>genometric</w:t>
      </w:r>
      <w:proofErr w:type="spellEnd"/>
      <w:r>
        <w:rPr>
          <w:lang w:val="en-US"/>
        </w:rPr>
        <w:t xml:space="preserve"> predicate. </w:t>
      </w:r>
      <w:r w:rsidRPr="000D45BB">
        <w:rPr>
          <w:lang w:val="en-US"/>
        </w:rPr>
        <w:t xml:space="preserve">This clause requires that the </w:t>
      </w:r>
      <w:r>
        <w:rPr>
          <w:lang w:val="en-US"/>
        </w:rPr>
        <w:t xml:space="preserve">remaining part of the </w:t>
      </w:r>
      <w:proofErr w:type="spellStart"/>
      <w:r>
        <w:rPr>
          <w:lang w:val="en-US"/>
        </w:rPr>
        <w:t>genometric</w:t>
      </w:r>
      <w:proofErr w:type="spellEnd"/>
      <w:r>
        <w:rPr>
          <w:lang w:val="en-US"/>
        </w:rPr>
        <w:t xml:space="preserve"> predicate (in this case the minimum distance clause </w:t>
      </w:r>
      <w:proofErr w:type="gramStart"/>
      <w:r>
        <w:rPr>
          <w:lang w:val="en-US"/>
        </w:rPr>
        <w:t>MD(</w:t>
      </w:r>
      <w:proofErr w:type="gramEnd"/>
      <w:r>
        <w:rPr>
          <w:lang w:val="en-US"/>
        </w:rPr>
        <w:t>1))</w:t>
      </w:r>
      <w:r w:rsidRPr="000D45BB">
        <w:rPr>
          <w:lang w:val="en-US"/>
        </w:rPr>
        <w:t xml:space="preserve"> holds only on the </w:t>
      </w:r>
      <w:r>
        <w:rPr>
          <w:lang w:val="en-US"/>
        </w:rPr>
        <w:t>downstream</w:t>
      </w:r>
      <w:r w:rsidRPr="000D45BB">
        <w:rPr>
          <w:lang w:val="en-US"/>
        </w:rPr>
        <w:t xml:space="preserve"> genome with respect to the region</w:t>
      </w:r>
      <w:r>
        <w:rPr>
          <w:lang w:val="en-US"/>
        </w:rPr>
        <w:t>s of the anchor dataset TFBS, taking into account their strand</w:t>
      </w:r>
      <w:r w:rsidRPr="000D45BB">
        <w:rPr>
          <w:lang w:val="en-US"/>
        </w:rPr>
        <w:t>.</w:t>
      </w:r>
    </w:p>
    <w:p w14:paraId="6E51A00D" w14:textId="77777777" w:rsidR="00E61978" w:rsidRDefault="00E61978" w:rsidP="00E61978">
      <w:pPr>
        <w:jc w:val="both"/>
        <w:rPr>
          <w:lang w:val="en-US"/>
        </w:rPr>
      </w:pPr>
      <w:r>
        <w:rPr>
          <w:lang w:val="en-US"/>
        </w:rPr>
        <w:t xml:space="preserve">In the positive strand, DOWN is true for those regions of the HM sample whose left end is higher than, or equal to, the right end of the TFBS sample regions. In the negative strand, DOWN is true for those regions of the HM sample whose right end is lower than, or equal to, the left end of the TFBS sample regions. </w:t>
      </w:r>
    </w:p>
    <w:p w14:paraId="4C760C68" w14:textId="77777777" w:rsidR="00E61978" w:rsidRDefault="00E61978" w:rsidP="00E61978">
      <w:pPr>
        <w:jc w:val="both"/>
        <w:rPr>
          <w:lang w:val="en-US"/>
        </w:rPr>
      </w:pPr>
      <w:r>
        <w:rPr>
          <w:lang w:val="en-US"/>
        </w:rPr>
        <w:t xml:space="preserve">In the figure below the first blue region in the output is not created because the two regions from which it could be generated are </w:t>
      </w:r>
      <w:r w:rsidRPr="00A67FF8">
        <w:rPr>
          <w:lang w:val="en-US"/>
        </w:rPr>
        <w:t>overlapping</w:t>
      </w:r>
      <w:r>
        <w:rPr>
          <w:lang w:val="en-US"/>
        </w:rPr>
        <w:t>.</w:t>
      </w:r>
    </w:p>
    <w:p w14:paraId="67C6CB05" w14:textId="77777777" w:rsidR="00E61978" w:rsidRDefault="00E61978" w:rsidP="00E61978">
      <w:pPr>
        <w:jc w:val="both"/>
        <w:rPr>
          <w:lang w:val="en-US"/>
        </w:rPr>
      </w:pPr>
      <w:r>
        <w:rPr>
          <w:lang w:val="en-US"/>
        </w:rPr>
        <w:t>The second blue region in the output is created because it matches the downstream clause: its right end is lower than the left end of its closest anchor region with a negative strand.</w:t>
      </w:r>
    </w:p>
    <w:p w14:paraId="50676578" w14:textId="77777777" w:rsidR="00E61978" w:rsidRDefault="00E61978" w:rsidP="00E61978">
      <w:pPr>
        <w:jc w:val="both"/>
        <w:rPr>
          <w:lang w:val="en-US"/>
        </w:rPr>
      </w:pPr>
      <w:r>
        <w:rPr>
          <w:lang w:val="en-US"/>
        </w:rPr>
        <w:t>The third blue region is not created because the blue HM region does not match the downstream clause with neither the second red TFBS region, nor the third red TFBS region.</w:t>
      </w:r>
    </w:p>
    <w:p w14:paraId="29AC8097" w14:textId="77777777" w:rsidR="00E61978" w:rsidRPr="001F51D2" w:rsidRDefault="00E61978" w:rsidP="00E61978">
      <w:pPr>
        <w:jc w:val="both"/>
        <w:rPr>
          <w:lang w:val="en-US"/>
        </w:rPr>
      </w:pPr>
      <w:r>
        <w:rPr>
          <w:lang w:val="en-US"/>
        </w:rPr>
        <w:t xml:space="preserve">In the output, accordingly to the specified </w:t>
      </w:r>
      <w:r>
        <w:rPr>
          <w:i/>
          <w:lang w:val="en-US"/>
        </w:rPr>
        <w:t>output</w:t>
      </w:r>
      <w:r>
        <w:rPr>
          <w:lang w:val="en-US"/>
        </w:rPr>
        <w:t xml:space="preserve"> option, only regions from the experiment dataset HM are given.</w:t>
      </w:r>
    </w:p>
    <w:p w14:paraId="4BE6C98E" w14:textId="77777777" w:rsidR="00E61978" w:rsidRDefault="00E61978" w:rsidP="00E61978">
      <w:pPr>
        <w:jc w:val="both"/>
        <w:rPr>
          <w:color w:val="auto"/>
          <w:lang w:val="en-US" w:eastAsia="en-GB"/>
        </w:rPr>
      </w:pPr>
    </w:p>
    <w:p w14:paraId="6FCF23F3" w14:textId="77777777" w:rsidR="00E61978" w:rsidRPr="00C86227" w:rsidRDefault="00E61978" w:rsidP="00E61978">
      <w:pPr>
        <w:jc w:val="both"/>
        <w:rPr>
          <w:color w:val="auto"/>
          <w:vertAlign w:val="subscript"/>
          <w:lang w:val="en-US" w:eastAsia="en-GB"/>
        </w:rPr>
      </w:pPr>
      <w:r w:rsidRPr="00B47671">
        <w:rPr>
          <w:noProof/>
          <w:color w:val="auto"/>
          <w:vertAlign w:val="subscript"/>
          <w:lang w:val="en-US" w:eastAsia="en-US"/>
        </w:rPr>
        <w:drawing>
          <wp:inline distT="0" distB="0" distL="0" distR="0" wp14:anchorId="37854717" wp14:editId="18F3303A">
            <wp:extent cx="5733415" cy="2222500"/>
            <wp:effectExtent l="0" t="0" r="635"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3415" cy="2222500"/>
                    </a:xfrm>
                    <a:prstGeom prst="rect">
                      <a:avLst/>
                    </a:prstGeom>
                  </pic:spPr>
                </pic:pic>
              </a:graphicData>
            </a:graphic>
          </wp:inline>
        </w:drawing>
      </w:r>
    </w:p>
    <w:p w14:paraId="78A31989" w14:textId="77777777" w:rsidR="00E61978" w:rsidRPr="00C86227" w:rsidRDefault="00E61978" w:rsidP="00E61978">
      <w:pPr>
        <w:jc w:val="both"/>
        <w:rPr>
          <w:color w:val="auto"/>
          <w:lang w:val="en-US" w:eastAsia="en-GB"/>
        </w:rPr>
      </w:pPr>
    </w:p>
    <w:p w14:paraId="24178B24" w14:textId="77777777" w:rsidR="00E61978" w:rsidRDefault="00E61978" w:rsidP="00E61978">
      <w:pPr>
        <w:jc w:val="both"/>
        <w:rPr>
          <w:color w:val="auto"/>
          <w:lang w:val="en-GB" w:eastAsia="en-GB"/>
        </w:rPr>
      </w:pPr>
    </w:p>
    <w:p w14:paraId="3641ACFC" w14:textId="77777777" w:rsidR="00E61978" w:rsidRDefault="00E61978" w:rsidP="00E61978">
      <w:pPr>
        <w:pStyle w:val="Titolo2"/>
        <w:numPr>
          <w:ilvl w:val="0"/>
          <w:numId w:val="13"/>
        </w:numPr>
        <w:contextualSpacing/>
        <w:jc w:val="both"/>
      </w:pPr>
      <w:bookmarkStart w:id="44" w:name="_Toc19192310"/>
      <w:r>
        <w:t>COVER</w:t>
      </w:r>
      <w:bookmarkEnd w:id="44"/>
      <w:r>
        <w:tab/>
      </w:r>
      <w:r>
        <w:tab/>
      </w:r>
    </w:p>
    <w:p w14:paraId="10960F46" w14:textId="77777777" w:rsidR="00E61978" w:rsidRPr="00977B49" w:rsidRDefault="00E61978" w:rsidP="00E61978">
      <w:pPr>
        <w:jc w:val="both"/>
        <w:rPr>
          <w:lang w:val="en-US"/>
        </w:rPr>
      </w:pPr>
      <w:r w:rsidRPr="00977B49">
        <w:rPr>
          <w:lang w:val="en-US"/>
        </w:rPr>
        <w:t xml:space="preserve">COVER is a GMQL operator that takes as input a dataset (of usually, but not necessarily, multiple samples) and returns another dataset (with a single sample, if no </w:t>
      </w:r>
      <w:proofErr w:type="spellStart"/>
      <w:r w:rsidRPr="00977B49">
        <w:rPr>
          <w:i/>
          <w:lang w:val="en-US"/>
        </w:rPr>
        <w:t>groupby</w:t>
      </w:r>
      <w:proofErr w:type="spellEnd"/>
      <w:r w:rsidRPr="00977B49">
        <w:rPr>
          <w:i/>
          <w:lang w:val="en-US"/>
        </w:rPr>
        <w:t xml:space="preserve"> </w:t>
      </w:r>
      <w:r w:rsidRPr="00977B49">
        <w:rPr>
          <w:lang w:val="en-US"/>
        </w:rPr>
        <w:t xml:space="preserve">option is specified) by “collapsing” the input samples and their regions according to certain rules specified by the COVER parameters. The attributes of the output regions are only the region coordinates, plus in case, when aggregate functions are specified, new attributes with aggregate values over attribute values of the contributing input regions; </w:t>
      </w:r>
      <w:r>
        <w:rPr>
          <w:lang w:val="en-US"/>
        </w:rPr>
        <w:t xml:space="preserve">in addition, the two </w:t>
      </w:r>
      <w:r w:rsidRPr="00480839">
        <w:rPr>
          <w:lang w:val="en-US"/>
        </w:rPr>
        <w:t xml:space="preserve">attributes </w:t>
      </w:r>
      <w:proofErr w:type="spellStart"/>
      <w:r w:rsidRPr="00480839">
        <w:rPr>
          <w:i/>
          <w:lang w:val="en-US"/>
        </w:rPr>
        <w:t>JaccardIntersec</w:t>
      </w:r>
      <w:r>
        <w:rPr>
          <w:i/>
          <w:lang w:val="en-US"/>
        </w:rPr>
        <w:t>t</w:t>
      </w:r>
      <w:proofErr w:type="spellEnd"/>
      <w:r>
        <w:rPr>
          <w:lang w:val="en-US"/>
        </w:rPr>
        <w:t xml:space="preserve"> and </w:t>
      </w:r>
      <w:proofErr w:type="spellStart"/>
      <w:r w:rsidRPr="00057F07">
        <w:rPr>
          <w:i/>
          <w:lang w:val="en-US"/>
        </w:rPr>
        <w:t>JaccardResult</w:t>
      </w:r>
      <w:proofErr w:type="spellEnd"/>
      <w:r>
        <w:rPr>
          <w:lang w:val="en-US"/>
        </w:rPr>
        <w:t xml:space="preserve"> are always added, computed as described below. O</w:t>
      </w:r>
      <w:r w:rsidRPr="00977B49">
        <w:rPr>
          <w:lang w:val="en-US"/>
        </w:rPr>
        <w:t>utput metadata are the union of the input ones.</w:t>
      </w:r>
    </w:p>
    <w:p w14:paraId="67D4AE18" w14:textId="77777777" w:rsidR="00E61978" w:rsidRPr="00977B49" w:rsidRDefault="00E61978" w:rsidP="00E61978">
      <w:pPr>
        <w:jc w:val="both"/>
        <w:rPr>
          <w:lang w:val="en-US"/>
        </w:rPr>
      </w:pPr>
      <w:r w:rsidRPr="00977B49">
        <w:rPr>
          <w:lang w:val="en-US"/>
        </w:rPr>
        <w:t>The COVER operation is used to:</w:t>
      </w:r>
    </w:p>
    <w:p w14:paraId="6527BB5D" w14:textId="77777777" w:rsidR="00E61978" w:rsidRPr="00977B49" w:rsidRDefault="00E61978" w:rsidP="00E61978">
      <w:pPr>
        <w:numPr>
          <w:ilvl w:val="0"/>
          <w:numId w:val="23"/>
        </w:numPr>
        <w:contextualSpacing/>
        <w:jc w:val="both"/>
        <w:rPr>
          <w:lang w:val="en-US"/>
        </w:rPr>
      </w:pPr>
      <w:r w:rsidRPr="00977B49">
        <w:rPr>
          <w:lang w:val="en-US"/>
        </w:rPr>
        <w:t>reduce the regions of multiple samples in a single sample (particularly when the samples are replicas of the same experiment);</w:t>
      </w:r>
    </w:p>
    <w:p w14:paraId="404BC729" w14:textId="77777777" w:rsidR="00E61978" w:rsidRDefault="00E61978" w:rsidP="00E61978">
      <w:pPr>
        <w:numPr>
          <w:ilvl w:val="0"/>
          <w:numId w:val="23"/>
        </w:numPr>
        <w:contextualSpacing/>
        <w:jc w:val="both"/>
      </w:pPr>
      <w:r>
        <w:t xml:space="preserve">deal with </w:t>
      </w:r>
      <w:proofErr w:type="spellStart"/>
      <w:r>
        <w:t>overlapping</w:t>
      </w:r>
      <w:proofErr w:type="spellEnd"/>
      <w:r>
        <w:t xml:space="preserve"> </w:t>
      </w:r>
      <w:proofErr w:type="spellStart"/>
      <w:r>
        <w:t>regions</w:t>
      </w:r>
      <w:proofErr w:type="spellEnd"/>
      <w:r>
        <w:t>;</w:t>
      </w:r>
    </w:p>
    <w:p w14:paraId="36244AB5" w14:textId="77777777" w:rsidR="00E61978" w:rsidRPr="00977B49" w:rsidRDefault="00E61978" w:rsidP="00E61978">
      <w:pPr>
        <w:numPr>
          <w:ilvl w:val="0"/>
          <w:numId w:val="23"/>
        </w:numPr>
        <w:contextualSpacing/>
        <w:jc w:val="both"/>
        <w:rPr>
          <w:lang w:val="en-US"/>
        </w:rPr>
      </w:pPr>
      <w:r w:rsidRPr="00977B49">
        <w:rPr>
          <w:lang w:val="en-US"/>
        </w:rPr>
        <w:t>compute aggregate</w:t>
      </w:r>
      <w:r>
        <w:rPr>
          <w:lang w:val="en-US"/>
        </w:rPr>
        <w:t>s</w:t>
      </w:r>
      <w:r w:rsidRPr="00977B49">
        <w:rPr>
          <w:lang w:val="en-US"/>
        </w:rPr>
        <w:t xml:space="preserve"> on the overlapping regions.</w:t>
      </w:r>
    </w:p>
    <w:p w14:paraId="2952E14A" w14:textId="77777777" w:rsidR="00E61978" w:rsidRPr="00977B49" w:rsidRDefault="00E61978" w:rsidP="00E61978">
      <w:pPr>
        <w:jc w:val="both"/>
        <w:rPr>
          <w:lang w:val="en-US"/>
        </w:rPr>
      </w:pPr>
      <w:r w:rsidRPr="00977B49">
        <w:rPr>
          <w:lang w:val="en-US"/>
        </w:rPr>
        <w:t>The general syntax of the COVER operator is:</w:t>
      </w:r>
    </w:p>
    <w:p w14:paraId="6B999E0F" w14:textId="77777777" w:rsidR="00E61978" w:rsidRDefault="00E61978" w:rsidP="00E61978">
      <w:pPr>
        <w:jc w:val="both"/>
        <w:rPr>
          <w:lang w:val="en-US"/>
        </w:rPr>
      </w:pPr>
      <w:proofErr w:type="spellStart"/>
      <w:r w:rsidRPr="00977B49">
        <w:rPr>
          <w:i/>
          <w:lang w:val="en-US"/>
        </w:rPr>
        <w:t>DS</w:t>
      </w:r>
      <w:r w:rsidRPr="00977B49">
        <w:rPr>
          <w:i/>
          <w:vertAlign w:val="subscript"/>
          <w:lang w:val="en-US"/>
        </w:rPr>
        <w:t>out</w:t>
      </w:r>
      <w:proofErr w:type="spellEnd"/>
      <w:r w:rsidRPr="00977B49">
        <w:rPr>
          <w:lang w:val="en-US"/>
        </w:rPr>
        <w:t xml:space="preserve"> = </w:t>
      </w:r>
      <w:proofErr w:type="gramStart"/>
      <w:r w:rsidRPr="00977B49">
        <w:rPr>
          <w:lang w:val="en-US"/>
        </w:rPr>
        <w:t>COVER(</w:t>
      </w:r>
      <w:proofErr w:type="spellStart"/>
      <w:proofErr w:type="gramEnd"/>
      <w:r w:rsidRPr="00977B49">
        <w:rPr>
          <w:b/>
          <w:lang w:val="en-US"/>
        </w:rPr>
        <w:t>minAcc</w:t>
      </w:r>
      <w:proofErr w:type="spellEnd"/>
      <w:r w:rsidRPr="00977B49">
        <w:rPr>
          <w:b/>
          <w:lang w:val="en-US"/>
        </w:rPr>
        <w:t xml:space="preserve">, </w:t>
      </w:r>
      <w:proofErr w:type="spellStart"/>
      <w:r w:rsidRPr="00977B49">
        <w:rPr>
          <w:b/>
          <w:lang w:val="en-US"/>
        </w:rPr>
        <w:t>maxAcc</w:t>
      </w:r>
      <w:proofErr w:type="spellEnd"/>
      <w:r w:rsidRPr="00977B49">
        <w:rPr>
          <w:lang w:val="en-US"/>
        </w:rPr>
        <w:t xml:space="preserve">; </w:t>
      </w:r>
    </w:p>
    <w:p w14:paraId="7F519EE8" w14:textId="77777777" w:rsidR="00E61978" w:rsidRDefault="00E61978" w:rsidP="00E61978">
      <w:pPr>
        <w:ind w:left="1440"/>
        <w:jc w:val="both"/>
        <w:rPr>
          <w:lang w:val="en-US"/>
        </w:rPr>
      </w:pPr>
      <w:proofErr w:type="spellStart"/>
      <w:r w:rsidRPr="00977B49">
        <w:rPr>
          <w:lang w:val="en-US"/>
        </w:rPr>
        <w:t>groupby</w:t>
      </w:r>
      <w:proofErr w:type="spellEnd"/>
      <w:r w:rsidRPr="00977B49">
        <w:rPr>
          <w:lang w:val="en-US"/>
        </w:rPr>
        <w:t xml:space="preserve">: </w:t>
      </w:r>
      <w:r w:rsidRPr="00977B49">
        <w:rPr>
          <w:i/>
          <w:lang w:val="en-US"/>
        </w:rPr>
        <w:t>M</w:t>
      </w:r>
      <w:r w:rsidRPr="00977B49">
        <w:rPr>
          <w:i/>
          <w:vertAlign w:val="subscript"/>
          <w:lang w:val="en-US"/>
        </w:rPr>
        <w:t>1</w:t>
      </w:r>
      <w:r w:rsidRPr="00977B49">
        <w:rPr>
          <w:i/>
          <w:lang w:val="en-US"/>
        </w:rPr>
        <w:t>, …, M</w:t>
      </w:r>
      <w:r w:rsidRPr="00977B49">
        <w:rPr>
          <w:i/>
          <w:vertAlign w:val="subscript"/>
          <w:lang w:val="en-US"/>
        </w:rPr>
        <w:t>n</w:t>
      </w:r>
      <w:r w:rsidRPr="00977B49">
        <w:rPr>
          <w:lang w:val="en-US"/>
        </w:rPr>
        <w:t xml:space="preserve">; </w:t>
      </w:r>
    </w:p>
    <w:p w14:paraId="794A150D" w14:textId="77777777" w:rsidR="00E61978" w:rsidRPr="00977B49" w:rsidRDefault="00E61978" w:rsidP="00E61978">
      <w:pPr>
        <w:ind w:left="720" w:firstLine="720"/>
        <w:jc w:val="both"/>
        <w:rPr>
          <w:lang w:val="en-US"/>
        </w:rPr>
      </w:pPr>
      <w:r w:rsidRPr="00977B49">
        <w:rPr>
          <w:lang w:val="en-US"/>
        </w:rPr>
        <w:t xml:space="preserve">aggregate: </w:t>
      </w:r>
      <w:r w:rsidRPr="00977B49">
        <w:rPr>
          <w:i/>
          <w:lang w:val="en-US"/>
        </w:rPr>
        <w:t>NR</w:t>
      </w:r>
      <w:r w:rsidRPr="00977B49">
        <w:rPr>
          <w:i/>
          <w:vertAlign w:val="subscript"/>
          <w:lang w:val="en-US"/>
        </w:rPr>
        <w:t xml:space="preserve">1 </w:t>
      </w:r>
      <w:r w:rsidRPr="00977B49">
        <w:rPr>
          <w:lang w:val="en-US"/>
        </w:rPr>
        <w:t xml:space="preserve">AS </w:t>
      </w:r>
      <w:r w:rsidRPr="00977B49">
        <w:rPr>
          <w:i/>
          <w:lang w:val="en-US"/>
        </w:rPr>
        <w:t>g</w:t>
      </w:r>
      <w:r w:rsidRPr="00977B49">
        <w:rPr>
          <w:i/>
          <w:vertAlign w:val="subscript"/>
          <w:lang w:val="en-US"/>
        </w:rPr>
        <w:t>1</w:t>
      </w:r>
      <w:r w:rsidRPr="00977B49">
        <w:rPr>
          <w:i/>
          <w:lang w:val="en-US"/>
        </w:rPr>
        <w:t xml:space="preserve">, …, </w:t>
      </w:r>
      <w:proofErr w:type="spellStart"/>
      <w:r w:rsidRPr="00977B49">
        <w:rPr>
          <w:i/>
          <w:lang w:val="en-US"/>
        </w:rPr>
        <w:t>NR</w:t>
      </w:r>
      <w:r w:rsidRPr="00977B49">
        <w:rPr>
          <w:i/>
          <w:vertAlign w:val="subscript"/>
          <w:lang w:val="en-US"/>
        </w:rPr>
        <w:t>h</w:t>
      </w:r>
      <w:proofErr w:type="spellEnd"/>
      <w:r w:rsidRPr="00977B49">
        <w:rPr>
          <w:i/>
          <w:vertAlign w:val="subscript"/>
          <w:lang w:val="en-US"/>
        </w:rPr>
        <w:t xml:space="preserve"> </w:t>
      </w:r>
      <w:r w:rsidRPr="00977B49">
        <w:rPr>
          <w:lang w:val="en-US"/>
        </w:rPr>
        <w:t xml:space="preserve">AS </w:t>
      </w:r>
      <w:proofErr w:type="spellStart"/>
      <w:r w:rsidRPr="00977B49">
        <w:rPr>
          <w:i/>
          <w:lang w:val="en-US"/>
        </w:rPr>
        <w:t>g</w:t>
      </w:r>
      <w:r w:rsidRPr="00977B49">
        <w:rPr>
          <w:i/>
          <w:vertAlign w:val="subscript"/>
          <w:lang w:val="en-US"/>
        </w:rPr>
        <w:t>h</w:t>
      </w:r>
      <w:proofErr w:type="spellEnd"/>
      <w:r w:rsidRPr="00977B49">
        <w:rPr>
          <w:lang w:val="en-US"/>
        </w:rPr>
        <w:t xml:space="preserve">) </w:t>
      </w:r>
      <w:proofErr w:type="spellStart"/>
      <w:r w:rsidRPr="00977B49">
        <w:rPr>
          <w:i/>
          <w:lang w:val="en-US"/>
        </w:rPr>
        <w:t>DS</w:t>
      </w:r>
      <w:r w:rsidRPr="00977B49">
        <w:rPr>
          <w:i/>
          <w:vertAlign w:val="subscript"/>
          <w:lang w:val="en-US"/>
        </w:rPr>
        <w:t>in</w:t>
      </w:r>
      <w:proofErr w:type="spellEnd"/>
      <w:r w:rsidRPr="00977B49">
        <w:rPr>
          <w:lang w:val="en-US"/>
        </w:rPr>
        <w:t>;</w:t>
      </w:r>
    </w:p>
    <w:p w14:paraId="2A168DC8" w14:textId="77777777" w:rsidR="00E61978" w:rsidRPr="00463C15" w:rsidRDefault="00E61978" w:rsidP="00E61978">
      <w:pPr>
        <w:jc w:val="both"/>
        <w:rPr>
          <w:lang w:val="en-GB"/>
        </w:rPr>
      </w:pPr>
      <w:r w:rsidRPr="00463C15">
        <w:rPr>
          <w:lang w:val="en-GB"/>
        </w:rPr>
        <w:t>where:</w:t>
      </w:r>
    </w:p>
    <w:p w14:paraId="3E4A0773" w14:textId="77777777" w:rsidR="00E61978" w:rsidRPr="00977B49" w:rsidRDefault="00E61978" w:rsidP="00E61978">
      <w:pPr>
        <w:numPr>
          <w:ilvl w:val="0"/>
          <w:numId w:val="7"/>
        </w:numPr>
        <w:contextualSpacing/>
        <w:jc w:val="both"/>
        <w:rPr>
          <w:lang w:val="en-US"/>
        </w:rPr>
      </w:pPr>
      <w:proofErr w:type="spellStart"/>
      <w:r w:rsidRPr="00977B49">
        <w:rPr>
          <w:i/>
          <w:lang w:val="en-US"/>
        </w:rPr>
        <w:t>DS</w:t>
      </w:r>
      <w:r w:rsidRPr="00977B49">
        <w:rPr>
          <w:i/>
          <w:vertAlign w:val="subscript"/>
          <w:lang w:val="en-US"/>
        </w:rPr>
        <w:t>in</w:t>
      </w:r>
      <w:proofErr w:type="spellEnd"/>
      <w:r w:rsidRPr="00977B49">
        <w:rPr>
          <w:i/>
          <w:lang w:val="en-US"/>
        </w:rPr>
        <w:t xml:space="preserve"> </w:t>
      </w:r>
      <w:r w:rsidRPr="00977B49">
        <w:rPr>
          <w:lang w:val="en-US"/>
        </w:rPr>
        <w:t>is the input dataset;</w:t>
      </w:r>
    </w:p>
    <w:p w14:paraId="390C9FCB" w14:textId="77777777" w:rsidR="00E61978" w:rsidRPr="00977B49" w:rsidRDefault="00E61978" w:rsidP="00E61978">
      <w:pPr>
        <w:numPr>
          <w:ilvl w:val="0"/>
          <w:numId w:val="7"/>
        </w:numPr>
        <w:contextualSpacing/>
        <w:jc w:val="both"/>
        <w:rPr>
          <w:lang w:val="en-US"/>
        </w:rPr>
      </w:pPr>
      <w:proofErr w:type="spellStart"/>
      <w:r w:rsidRPr="00977B49">
        <w:rPr>
          <w:lang w:val="en-US"/>
        </w:rPr>
        <w:t>minAcc</w:t>
      </w:r>
      <w:proofErr w:type="spellEnd"/>
      <w:r w:rsidRPr="00977B49">
        <w:rPr>
          <w:lang w:val="en-US"/>
        </w:rPr>
        <w:t xml:space="preserve"> (</w:t>
      </w:r>
      <w:proofErr w:type="spellStart"/>
      <w:r w:rsidRPr="00977B49">
        <w:rPr>
          <w:lang w:val="en-US"/>
        </w:rPr>
        <w:t>maxAcc</w:t>
      </w:r>
      <w:proofErr w:type="spellEnd"/>
      <w:r w:rsidRPr="00977B49">
        <w:rPr>
          <w:lang w:val="en-US"/>
        </w:rPr>
        <w:t>) is the minimum (maximum) accumulation value, i.e.</w:t>
      </w:r>
      <w:r>
        <w:rPr>
          <w:lang w:val="en-US"/>
        </w:rPr>
        <w:t>,</w:t>
      </w:r>
      <w:r w:rsidRPr="00977B49">
        <w:rPr>
          <w:lang w:val="en-US"/>
        </w:rPr>
        <w:t xml:space="preserve"> the minimum (maximum) number of overlapping regions to be considered during COVER execution;</w:t>
      </w:r>
    </w:p>
    <w:p w14:paraId="345B007E" w14:textId="77777777" w:rsidR="00E61978" w:rsidRPr="00977B49" w:rsidRDefault="00E61978" w:rsidP="00E61978">
      <w:pPr>
        <w:numPr>
          <w:ilvl w:val="0"/>
          <w:numId w:val="7"/>
        </w:numPr>
        <w:contextualSpacing/>
        <w:jc w:val="both"/>
        <w:rPr>
          <w:lang w:val="en-US"/>
        </w:rPr>
      </w:pPr>
      <w:proofErr w:type="spellStart"/>
      <w:r w:rsidRPr="00977B49">
        <w:rPr>
          <w:i/>
          <w:lang w:val="en-US"/>
        </w:rPr>
        <w:t>DS</w:t>
      </w:r>
      <w:r w:rsidRPr="00977B49">
        <w:rPr>
          <w:i/>
          <w:vertAlign w:val="subscript"/>
          <w:lang w:val="en-US"/>
        </w:rPr>
        <w:t>out</w:t>
      </w:r>
      <w:proofErr w:type="spellEnd"/>
      <w:r w:rsidRPr="00977B49">
        <w:rPr>
          <w:lang w:val="en-US"/>
        </w:rPr>
        <w:t xml:space="preserve"> is the output dataset;</w:t>
      </w:r>
    </w:p>
    <w:p w14:paraId="222EC222" w14:textId="77777777" w:rsidR="00E61978" w:rsidRPr="00977B49" w:rsidRDefault="00E61978" w:rsidP="00E61978">
      <w:pPr>
        <w:numPr>
          <w:ilvl w:val="0"/>
          <w:numId w:val="7"/>
        </w:numPr>
        <w:contextualSpacing/>
        <w:jc w:val="both"/>
        <w:rPr>
          <w:lang w:val="en-US"/>
        </w:rPr>
      </w:pPr>
      <w:r w:rsidRPr="00977B49">
        <w:rPr>
          <w:i/>
          <w:lang w:val="en-US"/>
        </w:rPr>
        <w:t>M</w:t>
      </w:r>
      <w:r w:rsidRPr="00977B49">
        <w:rPr>
          <w:i/>
          <w:vertAlign w:val="subscript"/>
          <w:lang w:val="en-US"/>
        </w:rPr>
        <w:t>1</w:t>
      </w:r>
      <w:r w:rsidRPr="00977B49">
        <w:rPr>
          <w:lang w:val="en-US"/>
        </w:rPr>
        <w:t xml:space="preserve">, ..., </w:t>
      </w:r>
      <w:r w:rsidRPr="00977B49">
        <w:rPr>
          <w:i/>
          <w:lang w:val="en-US"/>
        </w:rPr>
        <w:t>M</w:t>
      </w:r>
      <w:r w:rsidRPr="00977B49">
        <w:rPr>
          <w:i/>
          <w:vertAlign w:val="subscript"/>
          <w:lang w:val="en-US"/>
        </w:rPr>
        <w:t>n;</w:t>
      </w:r>
      <w:r w:rsidRPr="00977B49">
        <w:rPr>
          <w:lang w:val="en-US"/>
        </w:rPr>
        <w:t xml:space="preserve"> are the (optional) metadata attributes used in the </w:t>
      </w:r>
      <w:proofErr w:type="spellStart"/>
      <w:r w:rsidRPr="00977B49">
        <w:rPr>
          <w:i/>
          <w:lang w:val="en-US"/>
        </w:rPr>
        <w:t>groupby</w:t>
      </w:r>
      <w:proofErr w:type="spellEnd"/>
      <w:r w:rsidRPr="00977B49">
        <w:rPr>
          <w:i/>
          <w:lang w:val="en-US"/>
        </w:rPr>
        <w:t xml:space="preserve"> </w:t>
      </w:r>
      <w:r w:rsidRPr="00977B49">
        <w:rPr>
          <w:lang w:val="en-US"/>
        </w:rPr>
        <w:t>clause (see below);</w:t>
      </w:r>
    </w:p>
    <w:p w14:paraId="76DA5C74" w14:textId="77777777" w:rsidR="00E61978" w:rsidRPr="00977B49" w:rsidRDefault="00E61978" w:rsidP="00E61978">
      <w:pPr>
        <w:numPr>
          <w:ilvl w:val="0"/>
          <w:numId w:val="7"/>
        </w:numPr>
        <w:contextualSpacing/>
        <w:jc w:val="both"/>
        <w:rPr>
          <w:lang w:val="en-US"/>
        </w:rPr>
      </w:pPr>
      <w:r w:rsidRPr="00977B49">
        <w:rPr>
          <w:i/>
          <w:lang w:val="en-US"/>
        </w:rPr>
        <w:t>NR</w:t>
      </w:r>
      <w:r w:rsidRPr="00977B49">
        <w:rPr>
          <w:i/>
          <w:vertAlign w:val="subscript"/>
          <w:lang w:val="en-US"/>
        </w:rPr>
        <w:t>1</w:t>
      </w:r>
      <w:r w:rsidRPr="00977B49">
        <w:rPr>
          <w:lang w:val="en-US"/>
        </w:rPr>
        <w:t xml:space="preserve">, ..., </w:t>
      </w:r>
      <w:proofErr w:type="spellStart"/>
      <w:r w:rsidRPr="00977B49">
        <w:rPr>
          <w:i/>
          <w:lang w:val="en-US"/>
        </w:rPr>
        <w:t>NR</w:t>
      </w:r>
      <w:r w:rsidRPr="00977B49">
        <w:rPr>
          <w:i/>
          <w:vertAlign w:val="subscript"/>
          <w:lang w:val="en-US"/>
        </w:rPr>
        <w:t>h</w:t>
      </w:r>
      <w:proofErr w:type="spellEnd"/>
      <w:r w:rsidRPr="00977B49">
        <w:rPr>
          <w:i/>
          <w:vertAlign w:val="subscript"/>
          <w:lang w:val="en-US"/>
        </w:rPr>
        <w:t>;</w:t>
      </w:r>
      <w:r w:rsidRPr="00977B49">
        <w:rPr>
          <w:lang w:val="en-US"/>
        </w:rPr>
        <w:t xml:space="preserve"> are new genomic region attributes (optionally) generated using aggregate functions </w:t>
      </w:r>
      <w:r w:rsidRPr="00977B49">
        <w:rPr>
          <w:i/>
          <w:lang w:val="en-US"/>
        </w:rPr>
        <w:t>g</w:t>
      </w:r>
      <w:r w:rsidRPr="00977B49">
        <w:rPr>
          <w:i/>
          <w:vertAlign w:val="subscript"/>
          <w:lang w:val="en-US"/>
        </w:rPr>
        <w:t>1</w:t>
      </w:r>
      <w:r w:rsidRPr="00977B49">
        <w:rPr>
          <w:i/>
          <w:lang w:val="en-US"/>
        </w:rPr>
        <w:t xml:space="preserve">, ..., </w:t>
      </w:r>
      <w:proofErr w:type="spellStart"/>
      <w:r w:rsidRPr="00977B49">
        <w:rPr>
          <w:i/>
          <w:lang w:val="en-US"/>
        </w:rPr>
        <w:t>g</w:t>
      </w:r>
      <w:r w:rsidRPr="00977B49">
        <w:rPr>
          <w:i/>
          <w:vertAlign w:val="subscript"/>
          <w:lang w:val="en-US"/>
        </w:rPr>
        <w:t>h</w:t>
      </w:r>
      <w:proofErr w:type="spellEnd"/>
      <w:r w:rsidRPr="00977B49">
        <w:rPr>
          <w:lang w:val="en-US"/>
        </w:rPr>
        <w:t xml:space="preserve"> on existing region attributes.</w:t>
      </w:r>
    </w:p>
    <w:p w14:paraId="3219C0A2" w14:textId="77777777" w:rsidR="00E61978" w:rsidRDefault="00E61978" w:rsidP="00E61978">
      <w:pPr>
        <w:jc w:val="both"/>
      </w:pPr>
      <w:r w:rsidRPr="00977B49">
        <w:rPr>
          <w:lang w:val="en-US"/>
        </w:rPr>
        <w:t xml:space="preserve">The special keywords </w:t>
      </w:r>
      <w:r w:rsidRPr="00977B49">
        <w:rPr>
          <w:i/>
          <w:lang w:val="en-US"/>
        </w:rPr>
        <w:t xml:space="preserve">ANY </w:t>
      </w:r>
      <w:r w:rsidRPr="00977B49">
        <w:rPr>
          <w:lang w:val="en-US"/>
        </w:rPr>
        <w:t xml:space="preserve">and </w:t>
      </w:r>
      <w:r w:rsidRPr="00977B49">
        <w:rPr>
          <w:i/>
          <w:lang w:val="en-US"/>
        </w:rPr>
        <w:t xml:space="preserve">ALL </w:t>
      </w:r>
      <w:r w:rsidRPr="00977B49">
        <w:rPr>
          <w:lang w:val="en-US"/>
        </w:rPr>
        <w:t xml:space="preserve">can be used instead of numbers for </w:t>
      </w:r>
      <w:proofErr w:type="spellStart"/>
      <w:r w:rsidRPr="00977B49">
        <w:rPr>
          <w:i/>
          <w:lang w:val="en-US"/>
        </w:rPr>
        <w:t>minAcc</w:t>
      </w:r>
      <w:proofErr w:type="spellEnd"/>
      <w:r w:rsidRPr="00977B49">
        <w:rPr>
          <w:i/>
          <w:lang w:val="en-US"/>
        </w:rPr>
        <w:t xml:space="preserve"> </w:t>
      </w:r>
      <w:r w:rsidRPr="00977B49">
        <w:rPr>
          <w:lang w:val="en-US"/>
        </w:rPr>
        <w:t xml:space="preserve">and </w:t>
      </w:r>
      <w:proofErr w:type="spellStart"/>
      <w:r w:rsidRPr="00977B49">
        <w:rPr>
          <w:i/>
          <w:lang w:val="en-US"/>
        </w:rPr>
        <w:t>maxAcc</w:t>
      </w:r>
      <w:proofErr w:type="spellEnd"/>
      <w:r w:rsidRPr="00977B49">
        <w:rPr>
          <w:lang w:val="en-US"/>
        </w:rPr>
        <w:t xml:space="preserve">. </w:t>
      </w:r>
      <w:r>
        <w:t xml:space="preserve">In </w:t>
      </w:r>
      <w:r w:rsidRPr="00DE1DC3">
        <w:rPr>
          <w:lang w:val="en-GB"/>
        </w:rPr>
        <w:t>particular</w:t>
      </w:r>
      <w:r>
        <w:t>:</w:t>
      </w:r>
    </w:p>
    <w:p w14:paraId="20FFCF4F" w14:textId="77777777" w:rsidR="00E61978" w:rsidRPr="00977B49" w:rsidRDefault="00E61978" w:rsidP="00E61978">
      <w:pPr>
        <w:numPr>
          <w:ilvl w:val="0"/>
          <w:numId w:val="8"/>
        </w:numPr>
        <w:contextualSpacing/>
        <w:jc w:val="both"/>
        <w:rPr>
          <w:lang w:val="en-US"/>
        </w:rPr>
      </w:pPr>
      <w:r w:rsidRPr="00977B49">
        <w:rPr>
          <w:lang w:val="en-US"/>
        </w:rPr>
        <w:t>ALL sets the minimum (and/or maximum) to the number of samples in the input dataset;</w:t>
      </w:r>
    </w:p>
    <w:p w14:paraId="10C0D5FB" w14:textId="77777777" w:rsidR="00E61978" w:rsidRDefault="00E61978" w:rsidP="00E61978">
      <w:pPr>
        <w:numPr>
          <w:ilvl w:val="0"/>
          <w:numId w:val="8"/>
        </w:numPr>
        <w:contextualSpacing/>
        <w:jc w:val="both"/>
        <w:rPr>
          <w:lang w:val="en-US"/>
        </w:rPr>
      </w:pPr>
      <w:r w:rsidRPr="00977B49">
        <w:rPr>
          <w:lang w:val="en-US"/>
        </w:rPr>
        <w:t xml:space="preserve">ANY acts as a wildcard and can be used only as </w:t>
      </w:r>
      <w:proofErr w:type="spellStart"/>
      <w:r w:rsidRPr="00977B49">
        <w:rPr>
          <w:i/>
          <w:lang w:val="en-US"/>
        </w:rPr>
        <w:t>maxAcc</w:t>
      </w:r>
      <w:proofErr w:type="spellEnd"/>
      <w:r w:rsidRPr="00977B49">
        <w:rPr>
          <w:i/>
          <w:lang w:val="en-US"/>
        </w:rPr>
        <w:t xml:space="preserve"> </w:t>
      </w:r>
      <w:r w:rsidRPr="00977B49">
        <w:rPr>
          <w:lang w:val="en-US"/>
        </w:rPr>
        <w:t xml:space="preserve">value; in this case, the COVER extracts all regions with any maximum accumulation value. For instance, </w:t>
      </w:r>
      <w:proofErr w:type="gramStart"/>
      <w:r w:rsidRPr="00977B49">
        <w:rPr>
          <w:lang w:val="en-US"/>
        </w:rPr>
        <w:t>COVER(</w:t>
      </w:r>
      <w:proofErr w:type="gramEnd"/>
      <w:r w:rsidRPr="00977B49">
        <w:rPr>
          <w:lang w:val="en-US"/>
        </w:rPr>
        <w:t>2, ANY) consider</w:t>
      </w:r>
      <w:r>
        <w:rPr>
          <w:lang w:val="en-US"/>
        </w:rPr>
        <w:t>s</w:t>
      </w:r>
      <w:r w:rsidRPr="00977B49">
        <w:rPr>
          <w:lang w:val="en-US"/>
        </w:rPr>
        <w:t xml:space="preserve"> all areas defined by a minimum of two overlapping regions in the input</w:t>
      </w:r>
      <w:r>
        <w:rPr>
          <w:lang w:val="en-US"/>
        </w:rPr>
        <w:t xml:space="preserve"> dataset</w:t>
      </w:r>
      <w:r w:rsidRPr="00977B49">
        <w:rPr>
          <w:lang w:val="en-US"/>
        </w:rPr>
        <w:t>, up to any amount of overlapping (3, 4, 5, and so on).</w:t>
      </w:r>
    </w:p>
    <w:p w14:paraId="50DDAE36" w14:textId="77777777" w:rsidR="00E61978" w:rsidRPr="00220ADC" w:rsidRDefault="00E61978" w:rsidP="00E61978">
      <w:pPr>
        <w:contextualSpacing/>
        <w:jc w:val="both"/>
        <w:rPr>
          <w:lang w:val="en-US"/>
        </w:rPr>
      </w:pPr>
    </w:p>
    <w:p w14:paraId="63713803" w14:textId="77777777" w:rsidR="00E61978" w:rsidRDefault="00E61978" w:rsidP="00E61978">
      <w:pPr>
        <w:rPr>
          <w:rFonts w:eastAsia="Times New Roman"/>
          <w:shd w:val="clear" w:color="auto" w:fill="FFFFFF"/>
          <w:lang w:val="en-GB" w:eastAsia="en-GB"/>
        </w:rPr>
      </w:pPr>
      <w:r w:rsidRPr="00220ADC">
        <w:rPr>
          <w:u w:val="single"/>
          <w:lang w:val="en-US"/>
        </w:rPr>
        <w:t>Note</w:t>
      </w:r>
      <w:r>
        <w:rPr>
          <w:u w:val="single"/>
          <w:lang w:val="en-US"/>
        </w:rPr>
        <w:t xml:space="preserve"> 1</w:t>
      </w:r>
      <w:r w:rsidRPr="005F6C97">
        <w:rPr>
          <w:lang w:val="en-US"/>
        </w:rPr>
        <w:t>:</w:t>
      </w:r>
      <w:r w:rsidRPr="00425C2F">
        <w:rPr>
          <w:lang w:val="en-US"/>
        </w:rPr>
        <w:t xml:space="preserve"> </w:t>
      </w:r>
      <w:r w:rsidRPr="00220ADC">
        <w:rPr>
          <w:rFonts w:eastAsia="Times New Roman"/>
          <w:shd w:val="clear" w:color="auto" w:fill="FFFFFF"/>
          <w:lang w:val="en-GB" w:eastAsia="en-GB"/>
        </w:rPr>
        <w:t>COVER and its three variants</w:t>
      </w:r>
      <w:r>
        <w:rPr>
          <w:rFonts w:eastAsia="Times New Roman"/>
          <w:shd w:val="clear" w:color="auto" w:fill="FFFFFF"/>
          <w:lang w:val="en-GB" w:eastAsia="en-GB"/>
        </w:rPr>
        <w:t xml:space="preserve"> (FLAT, SUMMIT, and HISTOGRAM)</w:t>
      </w:r>
      <w:r w:rsidRPr="00220ADC">
        <w:rPr>
          <w:rFonts w:eastAsia="Times New Roman"/>
          <w:shd w:val="clear" w:color="auto" w:fill="FFFFFF"/>
          <w:lang w:val="en-GB" w:eastAsia="en-GB"/>
        </w:rPr>
        <w:t xml:space="preserve">, which are described in the following, do not have default arguments (i.e., </w:t>
      </w:r>
      <w:proofErr w:type="gramStart"/>
      <w:r w:rsidRPr="00220ADC">
        <w:rPr>
          <w:rFonts w:eastAsia="Times New Roman"/>
          <w:shd w:val="clear" w:color="auto" w:fill="FFFFFF"/>
          <w:lang w:val="en-GB" w:eastAsia="en-GB"/>
        </w:rPr>
        <w:t>COVER(</w:t>
      </w:r>
      <w:proofErr w:type="gramEnd"/>
      <w:r w:rsidRPr="00220ADC">
        <w:rPr>
          <w:rFonts w:eastAsia="Times New Roman"/>
          <w:shd w:val="clear" w:color="auto" w:fill="FFFFFF"/>
          <w:lang w:val="en-GB" w:eastAsia="en-GB"/>
        </w:rPr>
        <w:t>)</w:t>
      </w:r>
      <w:r>
        <w:rPr>
          <w:rFonts w:eastAsia="Times New Roman"/>
          <w:shd w:val="clear" w:color="auto" w:fill="FFFFFF"/>
          <w:lang w:val="en-GB" w:eastAsia="en-GB"/>
        </w:rPr>
        <w:t xml:space="preserve"> </w:t>
      </w:r>
      <w:proofErr w:type="spellStart"/>
      <w:r w:rsidRPr="00977B49">
        <w:rPr>
          <w:i/>
          <w:lang w:val="en-US"/>
        </w:rPr>
        <w:t>DS</w:t>
      </w:r>
      <w:r w:rsidRPr="00977B49">
        <w:rPr>
          <w:i/>
          <w:vertAlign w:val="subscript"/>
          <w:lang w:val="en-US"/>
        </w:rPr>
        <w:t>in</w:t>
      </w:r>
      <w:proofErr w:type="spellEnd"/>
      <w:r w:rsidRPr="00220ADC">
        <w:rPr>
          <w:rFonts w:eastAsia="Times New Roman"/>
          <w:shd w:val="clear" w:color="auto" w:fill="FFFFFF"/>
          <w:lang w:val="en-GB" w:eastAsia="en-GB"/>
        </w:rPr>
        <w:t xml:space="preserve"> </w:t>
      </w:r>
      <w:r>
        <w:rPr>
          <w:rFonts w:eastAsia="Times New Roman"/>
          <w:shd w:val="clear" w:color="auto" w:fill="FFFFFF"/>
          <w:lang w:val="en-GB" w:eastAsia="en-GB"/>
        </w:rPr>
        <w:t>does not compile);</w:t>
      </w:r>
      <w:r w:rsidRPr="00220ADC">
        <w:rPr>
          <w:rFonts w:eastAsia="Times New Roman"/>
          <w:shd w:val="clear" w:color="auto" w:fill="FFFFFF"/>
          <w:lang w:val="en-GB" w:eastAsia="en-GB"/>
        </w:rPr>
        <w:t xml:space="preserve"> </w:t>
      </w:r>
      <w:proofErr w:type="spellStart"/>
      <w:r w:rsidRPr="00943A58">
        <w:rPr>
          <w:rFonts w:eastAsia="Times New Roman"/>
          <w:i/>
          <w:shd w:val="clear" w:color="auto" w:fill="FFFFFF"/>
          <w:lang w:val="en-GB" w:eastAsia="en-GB"/>
        </w:rPr>
        <w:t>minAcc</w:t>
      </w:r>
      <w:proofErr w:type="spellEnd"/>
      <w:r w:rsidRPr="00220ADC">
        <w:rPr>
          <w:rFonts w:eastAsia="Times New Roman"/>
          <w:shd w:val="clear" w:color="auto" w:fill="FFFFFF"/>
          <w:lang w:val="en-GB" w:eastAsia="en-GB"/>
        </w:rPr>
        <w:t xml:space="preserve"> and </w:t>
      </w:r>
      <w:proofErr w:type="spellStart"/>
      <w:r w:rsidRPr="00943A58">
        <w:rPr>
          <w:rFonts w:eastAsia="Times New Roman"/>
          <w:i/>
          <w:shd w:val="clear" w:color="auto" w:fill="FFFFFF"/>
          <w:lang w:val="en-GB" w:eastAsia="en-GB"/>
        </w:rPr>
        <w:t>maxAcc</w:t>
      </w:r>
      <w:proofErr w:type="spellEnd"/>
      <w:r w:rsidRPr="00220ADC">
        <w:rPr>
          <w:rFonts w:eastAsia="Times New Roman"/>
          <w:shd w:val="clear" w:color="auto" w:fill="FFFFFF"/>
          <w:lang w:val="en-GB" w:eastAsia="en-GB"/>
        </w:rPr>
        <w:t xml:space="preserve"> must always </w:t>
      </w:r>
      <w:r>
        <w:rPr>
          <w:rFonts w:eastAsia="Times New Roman"/>
          <w:shd w:val="clear" w:color="auto" w:fill="FFFFFF"/>
          <w:lang w:val="en-GB" w:eastAsia="en-GB"/>
        </w:rPr>
        <w:t xml:space="preserve">be </w:t>
      </w:r>
      <w:r w:rsidRPr="00220ADC">
        <w:rPr>
          <w:rFonts w:eastAsia="Times New Roman"/>
          <w:shd w:val="clear" w:color="auto" w:fill="FFFFFF"/>
          <w:lang w:val="en-GB" w:eastAsia="en-GB"/>
        </w:rPr>
        <w:t>specified.</w:t>
      </w:r>
      <w:r>
        <w:rPr>
          <w:rFonts w:eastAsia="Times New Roman"/>
          <w:shd w:val="clear" w:color="auto" w:fill="FFFFFF"/>
          <w:lang w:val="en-GB" w:eastAsia="en-GB"/>
        </w:rPr>
        <w:t xml:space="preserve"> </w:t>
      </w:r>
    </w:p>
    <w:p w14:paraId="097EC899" w14:textId="77777777" w:rsidR="00E61978" w:rsidRDefault="00E61978" w:rsidP="00E61978">
      <w:pPr>
        <w:rPr>
          <w:rFonts w:eastAsia="Times New Roman"/>
          <w:shd w:val="clear" w:color="auto" w:fill="FFFFFF"/>
          <w:lang w:val="en-GB" w:eastAsia="en-GB"/>
        </w:rPr>
      </w:pPr>
    </w:p>
    <w:p w14:paraId="5FE25292" w14:textId="77777777" w:rsidR="00E61978" w:rsidRPr="00EC67DC" w:rsidRDefault="00E61978" w:rsidP="00E61978">
      <w:pPr>
        <w:jc w:val="both"/>
        <w:rPr>
          <w:rFonts w:eastAsia="Times New Roman"/>
          <w:shd w:val="clear" w:color="auto" w:fill="FFFFFF"/>
          <w:lang w:val="en-GB" w:eastAsia="en-GB"/>
        </w:rPr>
      </w:pPr>
      <w:r w:rsidRPr="00EC67DC">
        <w:rPr>
          <w:rFonts w:eastAsia="Times New Roman"/>
          <w:u w:val="single"/>
          <w:shd w:val="clear" w:color="auto" w:fill="FFFFFF"/>
          <w:lang w:val="en-GB" w:eastAsia="en-GB"/>
        </w:rPr>
        <w:t>Note 2</w:t>
      </w:r>
      <w:r w:rsidRPr="00EC67DC">
        <w:rPr>
          <w:rFonts w:eastAsia="Times New Roman"/>
          <w:shd w:val="clear" w:color="auto" w:fill="FFFFFF"/>
          <w:lang w:val="en-GB" w:eastAsia="en-GB"/>
        </w:rPr>
        <w:t xml:space="preserve">: </w:t>
      </w:r>
      <w:r>
        <w:rPr>
          <w:rFonts w:eastAsia="Times New Roman"/>
          <w:shd w:val="clear" w:color="auto" w:fill="FFFFFF"/>
          <w:lang w:val="en-GB" w:eastAsia="en-GB"/>
        </w:rPr>
        <w:t xml:space="preserve">Given any two integer numbers k and n, </w:t>
      </w:r>
      <w:proofErr w:type="spellStart"/>
      <w:r w:rsidRPr="00EC67DC">
        <w:rPr>
          <w:rFonts w:eastAsia="Times New Roman"/>
          <w:i/>
          <w:shd w:val="clear" w:color="auto" w:fill="FFFFFF"/>
          <w:lang w:val="en-GB" w:eastAsia="en-GB"/>
        </w:rPr>
        <w:t>minAcc</w:t>
      </w:r>
      <w:proofErr w:type="spellEnd"/>
      <w:r w:rsidRPr="00EC67DC">
        <w:rPr>
          <w:rFonts w:eastAsia="Times New Roman"/>
          <w:shd w:val="clear" w:color="auto" w:fill="FFFFFF"/>
          <w:lang w:val="en-GB" w:eastAsia="en-GB"/>
        </w:rPr>
        <w:t xml:space="preserve"> and </w:t>
      </w:r>
      <w:proofErr w:type="spellStart"/>
      <w:r w:rsidRPr="00EC67DC">
        <w:rPr>
          <w:rFonts w:eastAsia="Times New Roman"/>
          <w:i/>
          <w:shd w:val="clear" w:color="auto" w:fill="FFFFFF"/>
          <w:lang w:val="en-GB" w:eastAsia="en-GB"/>
        </w:rPr>
        <w:t>maxAcc</w:t>
      </w:r>
      <w:proofErr w:type="spellEnd"/>
      <w:r w:rsidRPr="00EC67DC">
        <w:rPr>
          <w:rFonts w:eastAsia="Times New Roman"/>
          <w:shd w:val="clear" w:color="auto" w:fill="FFFFFF"/>
          <w:lang w:val="en-GB" w:eastAsia="en-GB"/>
        </w:rPr>
        <w:t xml:space="preserve"> can be optionally expressed as functions of ALL, with the following possible structures:</w:t>
      </w:r>
    </w:p>
    <w:p w14:paraId="0886A5B3" w14:textId="77777777" w:rsidR="00E61978" w:rsidRPr="00EC67DC" w:rsidRDefault="00E61978" w:rsidP="00E61978">
      <w:pPr>
        <w:pStyle w:val="Paragrafoelenco"/>
        <w:numPr>
          <w:ilvl w:val="0"/>
          <w:numId w:val="37"/>
        </w:numPr>
        <w:rPr>
          <w:rFonts w:ascii="Times New Roman" w:eastAsia="Times New Roman" w:hAnsi="Times New Roman" w:cs="Times New Roman"/>
          <w:color w:val="auto"/>
          <w:lang w:val="en-GB" w:eastAsia="en-GB"/>
        </w:rPr>
      </w:pPr>
      <w:r w:rsidRPr="00EC67DC">
        <w:rPr>
          <w:rFonts w:eastAsia="Times New Roman"/>
          <w:shd w:val="clear" w:color="auto" w:fill="FFFFFF"/>
          <w:lang w:val="en-GB" w:eastAsia="en-GB"/>
        </w:rPr>
        <w:t>ALL / n;</w:t>
      </w:r>
    </w:p>
    <w:p w14:paraId="308F84C4" w14:textId="77777777" w:rsidR="00E61978" w:rsidRPr="00575181" w:rsidRDefault="00E61978" w:rsidP="00E61978">
      <w:pPr>
        <w:pStyle w:val="Paragrafoelenco"/>
        <w:numPr>
          <w:ilvl w:val="0"/>
          <w:numId w:val="37"/>
        </w:numPr>
        <w:rPr>
          <w:u w:val="single"/>
          <w:lang w:val="en-GB"/>
        </w:rPr>
      </w:pPr>
      <w:r w:rsidRPr="00EC67DC">
        <w:rPr>
          <w:rFonts w:eastAsia="Times New Roman"/>
          <w:shd w:val="clear" w:color="auto" w:fill="FFFFFF"/>
          <w:lang w:val="en-GB" w:eastAsia="en-GB"/>
        </w:rPr>
        <w:t>(ALL + k) / n.</w:t>
      </w:r>
    </w:p>
    <w:p w14:paraId="0CE52AA6" w14:textId="77777777" w:rsidR="00E61978" w:rsidRPr="00E12EB7" w:rsidRDefault="00E61978" w:rsidP="00E61978">
      <w:pPr>
        <w:rPr>
          <w:lang w:val="en-GB"/>
        </w:rPr>
      </w:pPr>
      <w:r w:rsidRPr="00E12EB7">
        <w:rPr>
          <w:lang w:val="en-GB"/>
        </w:rPr>
        <w:lastRenderedPageBreak/>
        <w:t>The division is to be considered as an integer division (e.g., 5 / 2 = 2).</w:t>
      </w:r>
    </w:p>
    <w:p w14:paraId="4EA1D4CE" w14:textId="77777777" w:rsidR="00E61978" w:rsidRDefault="00E61978" w:rsidP="00E61978">
      <w:pPr>
        <w:jc w:val="both"/>
        <w:rPr>
          <w:u w:val="single"/>
          <w:lang w:val="en-US"/>
        </w:rPr>
      </w:pPr>
    </w:p>
    <w:p w14:paraId="316DCD03" w14:textId="77777777" w:rsidR="00E61978" w:rsidRDefault="00E61978" w:rsidP="00E61978">
      <w:pPr>
        <w:jc w:val="both"/>
        <w:rPr>
          <w:lang w:val="en-US"/>
        </w:rPr>
      </w:pPr>
      <w:r w:rsidRPr="000E2D1B">
        <w:rPr>
          <w:u w:val="single"/>
          <w:lang w:val="en-US"/>
        </w:rPr>
        <w:t>Note 3</w:t>
      </w:r>
      <w:r w:rsidRPr="003F0392">
        <w:rPr>
          <w:lang w:val="en-US"/>
        </w:rPr>
        <w:t>:</w:t>
      </w:r>
      <w:r>
        <w:rPr>
          <w:lang w:val="en-US"/>
        </w:rPr>
        <w:t xml:space="preserve"> As mentioned in the </w:t>
      </w:r>
      <w:r>
        <w:rPr>
          <w:i/>
          <w:lang w:val="en-US"/>
        </w:rPr>
        <w:t>Foreword</w:t>
      </w:r>
      <w:r>
        <w:rPr>
          <w:lang w:val="en-US"/>
        </w:rPr>
        <w:t xml:space="preserve"> section, in </w:t>
      </w:r>
      <w:proofErr w:type="spellStart"/>
      <w:r>
        <w:rPr>
          <w:i/>
          <w:lang w:val="en-US"/>
        </w:rPr>
        <w:t>groupby</w:t>
      </w:r>
      <w:proofErr w:type="spellEnd"/>
      <w:r>
        <w:rPr>
          <w:lang w:val="en-US"/>
        </w:rPr>
        <w:t xml:space="preserve"> option (which is one of the possible </w:t>
      </w:r>
      <w:proofErr w:type="spellStart"/>
      <w:r>
        <w:rPr>
          <w:i/>
          <w:lang w:val="en-US"/>
        </w:rPr>
        <w:t>metajoin</w:t>
      </w:r>
      <w:proofErr w:type="spellEnd"/>
      <w:r>
        <w:rPr>
          <w:lang w:val="en-US"/>
        </w:rPr>
        <w:t xml:space="preserve"> options of GMQL) different alternatives are available</w:t>
      </w:r>
      <w:r w:rsidRPr="00E569B1">
        <w:rPr>
          <w:lang w:val="en-US"/>
        </w:rPr>
        <w:t xml:space="preserve"> </w:t>
      </w:r>
      <w:r>
        <w:rPr>
          <w:lang w:val="en-US"/>
        </w:rPr>
        <w:t>with respect to dot-separated prefixes in case present for metadata attribute names:</w:t>
      </w:r>
    </w:p>
    <w:p w14:paraId="5C5EAE53" w14:textId="77777777" w:rsidR="00E61978" w:rsidRPr="000E2D1B" w:rsidRDefault="00E61978" w:rsidP="00E61978">
      <w:pPr>
        <w:pStyle w:val="Paragrafoelenco"/>
        <w:numPr>
          <w:ilvl w:val="0"/>
          <w:numId w:val="40"/>
        </w:numPr>
        <w:shd w:val="clear" w:color="auto" w:fill="FFFFFF"/>
        <w:spacing w:line="240" w:lineRule="auto"/>
        <w:jc w:val="both"/>
        <w:rPr>
          <w:color w:val="222222"/>
          <w:lang w:val="en-GB" w:eastAsia="en-GB"/>
        </w:rPr>
      </w:pPr>
      <w:proofErr w:type="spellStart"/>
      <w:r w:rsidRPr="0060509B">
        <w:rPr>
          <w:rFonts w:eastAsia="Times New Roman"/>
          <w:shd w:val="clear" w:color="auto" w:fill="FFFFFF"/>
          <w:lang w:val="en-GB" w:eastAsia="en-GB"/>
        </w:rPr>
        <w:t>metadata_attribute_name</w:t>
      </w:r>
      <w:proofErr w:type="spellEnd"/>
      <w:r w:rsidRPr="000E2D1B">
        <w:rPr>
          <w:color w:val="222222"/>
          <w:lang w:val="en-US" w:eastAsia="en-GB"/>
        </w:rPr>
        <w:t>;</w:t>
      </w:r>
    </w:p>
    <w:p w14:paraId="375295DF" w14:textId="77777777" w:rsidR="00E61978" w:rsidRPr="000E2D1B" w:rsidRDefault="00E61978" w:rsidP="00E61978">
      <w:pPr>
        <w:pStyle w:val="Paragrafoelenco"/>
        <w:numPr>
          <w:ilvl w:val="0"/>
          <w:numId w:val="40"/>
        </w:numPr>
        <w:shd w:val="clear" w:color="auto" w:fill="FFFFFF"/>
        <w:spacing w:line="240" w:lineRule="auto"/>
        <w:jc w:val="both"/>
        <w:rPr>
          <w:color w:val="222222"/>
          <w:lang w:val="en-GB" w:eastAsia="en-GB"/>
        </w:rPr>
      </w:pPr>
      <w:proofErr w:type="gramStart"/>
      <w:r>
        <w:rPr>
          <w:bCs/>
          <w:color w:val="222222"/>
          <w:lang w:val="en-US" w:eastAsia="en-GB"/>
        </w:rPr>
        <w:t>EXACT</w:t>
      </w:r>
      <w:r w:rsidRPr="0060509B">
        <w:rPr>
          <w:rFonts w:eastAsia="Times New Roman"/>
          <w:shd w:val="clear" w:color="auto" w:fill="FFFFFF"/>
          <w:lang w:val="en-GB" w:eastAsia="en-GB"/>
        </w:rPr>
        <w:t>(</w:t>
      </w:r>
      <w:proofErr w:type="spellStart"/>
      <w:proofErr w:type="gramEnd"/>
      <w:r w:rsidRPr="0060509B">
        <w:rPr>
          <w:rFonts w:eastAsia="Times New Roman"/>
          <w:shd w:val="clear" w:color="auto" w:fill="FFFFFF"/>
          <w:lang w:val="en-GB" w:eastAsia="en-GB"/>
        </w:rPr>
        <w:t>metadata_attribute_name</w:t>
      </w:r>
      <w:proofErr w:type="spellEnd"/>
      <w:r w:rsidRPr="0060509B">
        <w:rPr>
          <w:rFonts w:eastAsia="Times New Roman"/>
          <w:shd w:val="clear" w:color="auto" w:fill="FFFFFF"/>
          <w:lang w:val="en-GB" w:eastAsia="en-GB"/>
        </w:rPr>
        <w:t>)</w:t>
      </w:r>
      <w:r w:rsidRPr="000E2D1B">
        <w:rPr>
          <w:color w:val="222222"/>
          <w:lang w:val="en-US" w:eastAsia="en-GB"/>
        </w:rPr>
        <w:t>;</w:t>
      </w:r>
    </w:p>
    <w:p w14:paraId="764C5F2E" w14:textId="77777777" w:rsidR="00E61978" w:rsidRPr="005C5839" w:rsidRDefault="00E61978" w:rsidP="00E61978">
      <w:pPr>
        <w:pStyle w:val="Paragrafoelenco"/>
        <w:numPr>
          <w:ilvl w:val="0"/>
          <w:numId w:val="40"/>
        </w:numPr>
        <w:shd w:val="clear" w:color="auto" w:fill="FFFFFF"/>
        <w:spacing w:line="240" w:lineRule="auto"/>
        <w:jc w:val="both"/>
        <w:rPr>
          <w:color w:val="222222"/>
          <w:lang w:val="en-GB" w:eastAsia="en-GB"/>
        </w:rPr>
      </w:pPr>
      <w:proofErr w:type="gramStart"/>
      <w:r w:rsidRPr="005C5839">
        <w:rPr>
          <w:bCs/>
          <w:color w:val="222222"/>
          <w:lang w:val="en-US" w:eastAsia="en-GB"/>
        </w:rPr>
        <w:t>FULL</w:t>
      </w:r>
      <w:r w:rsidRPr="0060509B">
        <w:rPr>
          <w:rFonts w:eastAsia="Times New Roman"/>
          <w:shd w:val="clear" w:color="auto" w:fill="FFFFFF"/>
          <w:lang w:val="en-GB" w:eastAsia="en-GB"/>
        </w:rPr>
        <w:t>(</w:t>
      </w:r>
      <w:proofErr w:type="spellStart"/>
      <w:proofErr w:type="gramEnd"/>
      <w:r w:rsidRPr="0060509B">
        <w:rPr>
          <w:rFonts w:eastAsia="Times New Roman"/>
          <w:shd w:val="clear" w:color="auto" w:fill="FFFFFF"/>
          <w:lang w:val="en-GB" w:eastAsia="en-GB"/>
        </w:rPr>
        <w:t>metadata_attribute_name</w:t>
      </w:r>
      <w:proofErr w:type="spellEnd"/>
      <w:r w:rsidRPr="0060509B">
        <w:rPr>
          <w:rFonts w:eastAsia="Times New Roman"/>
          <w:shd w:val="clear" w:color="auto" w:fill="FFFFFF"/>
          <w:lang w:val="en-GB" w:eastAsia="en-GB"/>
        </w:rPr>
        <w:t>)</w:t>
      </w:r>
      <w:r w:rsidRPr="005C5839">
        <w:rPr>
          <w:color w:val="222222"/>
          <w:lang w:val="en-US" w:eastAsia="en-GB"/>
        </w:rPr>
        <w:t>. </w:t>
      </w:r>
    </w:p>
    <w:p w14:paraId="6AEC5960" w14:textId="77777777" w:rsidR="00E61978" w:rsidRPr="006F0924" w:rsidRDefault="00E61978" w:rsidP="00E61978">
      <w:pPr>
        <w:spacing w:line="240" w:lineRule="auto"/>
        <w:rPr>
          <w:rFonts w:eastAsia="Times New Roman"/>
          <w:shd w:val="clear" w:color="auto" w:fill="FFFFFF"/>
          <w:lang w:val="en-GB" w:eastAsia="en-GB"/>
        </w:rPr>
      </w:pPr>
      <w:r>
        <w:rPr>
          <w:rFonts w:eastAsia="Times New Roman"/>
          <w:shd w:val="clear" w:color="auto" w:fill="FFFFFF"/>
          <w:lang w:val="en-GB" w:eastAsia="en-GB"/>
        </w:rPr>
        <w:t xml:space="preserve">Please refer to the </w:t>
      </w:r>
      <w:hyperlink w:anchor="_Foreword:_Syntactic_conventions" w:history="1">
        <w:r w:rsidRPr="003D0C6B">
          <w:rPr>
            <w:rStyle w:val="Collegamentoipertestuale"/>
            <w:lang w:val="en-US"/>
          </w:rPr>
          <w:t>Foreword</w:t>
        </w:r>
      </w:hyperlink>
      <w:r>
        <w:rPr>
          <w:lang w:val="en-US"/>
        </w:rPr>
        <w:t xml:space="preserve"> section</w:t>
      </w:r>
      <w:r w:rsidRPr="006F0924">
        <w:rPr>
          <w:rFonts w:eastAsia="Times New Roman"/>
          <w:shd w:val="clear" w:color="auto" w:fill="FFFFFF"/>
          <w:lang w:val="en-GB" w:eastAsia="en-GB"/>
        </w:rPr>
        <w:t xml:space="preserve"> </w:t>
      </w:r>
      <w:r>
        <w:rPr>
          <w:rFonts w:eastAsia="Times New Roman"/>
          <w:shd w:val="clear" w:color="auto" w:fill="FFFFFF"/>
          <w:lang w:val="en-GB" w:eastAsia="en-GB"/>
        </w:rPr>
        <w:t>of this document for f</w:t>
      </w:r>
      <w:r w:rsidRPr="006F0924">
        <w:rPr>
          <w:rFonts w:eastAsia="Times New Roman"/>
          <w:shd w:val="clear" w:color="auto" w:fill="FFFFFF"/>
          <w:lang w:val="en-GB" w:eastAsia="en-GB"/>
        </w:rPr>
        <w:t>urther details.</w:t>
      </w:r>
    </w:p>
    <w:p w14:paraId="082DA6D9" w14:textId="77777777" w:rsidR="00E61978" w:rsidRPr="008B6A80" w:rsidRDefault="00E61978" w:rsidP="00E61978">
      <w:pPr>
        <w:jc w:val="both"/>
        <w:rPr>
          <w:lang w:val="en-GB"/>
        </w:rPr>
      </w:pPr>
    </w:p>
    <w:p w14:paraId="5A6686C2" w14:textId="77777777" w:rsidR="00E61978" w:rsidRPr="00977B49" w:rsidRDefault="00E61978" w:rsidP="00E61978">
      <w:pPr>
        <w:jc w:val="both"/>
        <w:rPr>
          <w:lang w:val="en-US"/>
        </w:rPr>
      </w:pPr>
      <w:r w:rsidRPr="00977B49">
        <w:rPr>
          <w:lang w:val="en-US"/>
        </w:rPr>
        <w:t xml:space="preserve">We first describe the COVER operation with no grouping. In such </w:t>
      </w:r>
      <w:r>
        <w:rPr>
          <w:lang w:val="en-US"/>
        </w:rPr>
        <w:t xml:space="preserve">a </w:t>
      </w:r>
      <w:r w:rsidRPr="00977B49">
        <w:rPr>
          <w:lang w:val="en-US"/>
        </w:rPr>
        <w:t xml:space="preserve">case, the operation produces a single output sample, and all the metadata attribute-values of the contributing input samples in </w:t>
      </w:r>
      <w:proofErr w:type="spellStart"/>
      <w:r w:rsidRPr="00977B49">
        <w:rPr>
          <w:i/>
          <w:lang w:val="en-US"/>
        </w:rPr>
        <w:t>DS</w:t>
      </w:r>
      <w:r w:rsidRPr="00977B49">
        <w:rPr>
          <w:i/>
          <w:vertAlign w:val="subscript"/>
          <w:lang w:val="en-US"/>
        </w:rPr>
        <w:t>in</w:t>
      </w:r>
      <w:proofErr w:type="spellEnd"/>
      <w:r w:rsidRPr="00977B49">
        <w:rPr>
          <w:lang w:val="en-US"/>
        </w:rPr>
        <w:t xml:space="preserve"> are assigned to the resulting single sample in </w:t>
      </w:r>
      <w:proofErr w:type="spellStart"/>
      <w:r w:rsidRPr="00977B49">
        <w:rPr>
          <w:i/>
          <w:lang w:val="en-US"/>
        </w:rPr>
        <w:t>DS</w:t>
      </w:r>
      <w:r w:rsidRPr="00977B49">
        <w:rPr>
          <w:i/>
          <w:vertAlign w:val="subscript"/>
          <w:lang w:val="en-US"/>
        </w:rPr>
        <w:t>out</w:t>
      </w:r>
      <w:proofErr w:type="spellEnd"/>
      <w:r w:rsidRPr="00977B49">
        <w:rPr>
          <w:lang w:val="en-US"/>
        </w:rPr>
        <w:t xml:space="preserve">. Regions of the resulting sample are built from </w:t>
      </w:r>
      <w:proofErr w:type="spellStart"/>
      <w:r w:rsidRPr="00977B49">
        <w:rPr>
          <w:i/>
          <w:lang w:val="en-US"/>
        </w:rPr>
        <w:t>DS</w:t>
      </w:r>
      <w:r w:rsidRPr="00977B49">
        <w:rPr>
          <w:i/>
          <w:vertAlign w:val="subscript"/>
          <w:lang w:val="en-US"/>
        </w:rPr>
        <w:t>in</w:t>
      </w:r>
      <w:proofErr w:type="spellEnd"/>
      <w:r w:rsidRPr="00977B49">
        <w:rPr>
          <w:lang w:val="en-US"/>
        </w:rPr>
        <w:t xml:space="preserve"> in the following way:</w:t>
      </w:r>
    </w:p>
    <w:p w14:paraId="2A4C9599" w14:textId="77777777" w:rsidR="00E61978" w:rsidRPr="00977B49" w:rsidRDefault="00E61978" w:rsidP="00E61978">
      <w:pPr>
        <w:numPr>
          <w:ilvl w:val="0"/>
          <w:numId w:val="21"/>
        </w:numPr>
        <w:contextualSpacing/>
        <w:jc w:val="both"/>
        <w:rPr>
          <w:lang w:val="en-US"/>
        </w:rPr>
      </w:pPr>
      <w:r w:rsidRPr="00977B49">
        <w:rPr>
          <w:lang w:val="en-US"/>
        </w:rPr>
        <w:t xml:space="preserve">Each resulting region </w:t>
      </w:r>
      <w:r w:rsidRPr="00977B49">
        <w:rPr>
          <w:i/>
          <w:lang w:val="en-US"/>
        </w:rPr>
        <w:t>r</w:t>
      </w:r>
      <w:r w:rsidRPr="00977B49">
        <w:rPr>
          <w:lang w:val="en-US"/>
        </w:rPr>
        <w:t xml:space="preserve"> in </w:t>
      </w:r>
      <w:proofErr w:type="spellStart"/>
      <w:r w:rsidRPr="00977B49">
        <w:rPr>
          <w:i/>
          <w:lang w:val="en-US"/>
        </w:rPr>
        <w:t>DS</w:t>
      </w:r>
      <w:r w:rsidRPr="00977B49">
        <w:rPr>
          <w:i/>
          <w:vertAlign w:val="subscript"/>
          <w:lang w:val="en-US"/>
        </w:rPr>
        <w:t>out</w:t>
      </w:r>
      <w:proofErr w:type="spellEnd"/>
      <w:r w:rsidRPr="00977B49">
        <w:rPr>
          <w:lang w:val="en-US"/>
        </w:rPr>
        <w:t xml:space="preserve"> is the contiguous intersection of at least </w:t>
      </w:r>
      <w:proofErr w:type="spellStart"/>
      <w:r w:rsidRPr="00977B49">
        <w:rPr>
          <w:i/>
          <w:lang w:val="en-US"/>
        </w:rPr>
        <w:t>minAcc</w:t>
      </w:r>
      <w:proofErr w:type="spellEnd"/>
      <w:r w:rsidRPr="00977B49">
        <w:rPr>
          <w:i/>
          <w:lang w:val="en-US"/>
        </w:rPr>
        <w:t xml:space="preserve"> </w:t>
      </w:r>
      <w:r w:rsidRPr="00977B49">
        <w:rPr>
          <w:lang w:val="en-US"/>
        </w:rPr>
        <w:t xml:space="preserve">and at most </w:t>
      </w:r>
      <w:proofErr w:type="spellStart"/>
      <w:r w:rsidRPr="00977B49">
        <w:rPr>
          <w:i/>
          <w:lang w:val="en-US"/>
        </w:rPr>
        <w:t>maxAcc</w:t>
      </w:r>
      <w:proofErr w:type="spellEnd"/>
      <w:r w:rsidRPr="00977B49">
        <w:rPr>
          <w:i/>
          <w:lang w:val="en-US"/>
        </w:rPr>
        <w:t xml:space="preserve"> </w:t>
      </w:r>
      <w:r w:rsidRPr="00977B49">
        <w:rPr>
          <w:lang w:val="en-US"/>
        </w:rPr>
        <w:t xml:space="preserve">contributing regions </w:t>
      </w:r>
      <w:proofErr w:type="spellStart"/>
      <w:r w:rsidRPr="00977B49">
        <w:rPr>
          <w:i/>
          <w:lang w:val="en-US"/>
        </w:rPr>
        <w:t>r</w:t>
      </w:r>
      <w:r w:rsidRPr="00977B49">
        <w:rPr>
          <w:i/>
          <w:sz w:val="16"/>
          <w:szCs w:val="16"/>
          <w:lang w:val="en-US"/>
        </w:rPr>
        <w:t>i</w:t>
      </w:r>
      <w:proofErr w:type="spellEnd"/>
      <w:r w:rsidRPr="00977B49">
        <w:rPr>
          <w:i/>
          <w:sz w:val="16"/>
          <w:szCs w:val="16"/>
          <w:lang w:val="en-US"/>
        </w:rPr>
        <w:t xml:space="preserve"> </w:t>
      </w:r>
      <w:r w:rsidRPr="00977B49">
        <w:rPr>
          <w:lang w:val="en-US"/>
        </w:rPr>
        <w:t xml:space="preserve">in the samples of </w:t>
      </w:r>
      <w:proofErr w:type="spellStart"/>
      <w:r w:rsidRPr="00977B49">
        <w:rPr>
          <w:i/>
          <w:lang w:val="en-US"/>
        </w:rPr>
        <w:t>DS</w:t>
      </w:r>
      <w:r w:rsidRPr="00977B49">
        <w:rPr>
          <w:i/>
          <w:vertAlign w:val="subscript"/>
          <w:lang w:val="en-US"/>
        </w:rPr>
        <w:t>in</w:t>
      </w:r>
      <w:proofErr w:type="spellEnd"/>
      <w:r w:rsidRPr="00977B49">
        <w:rPr>
          <w:lang w:val="en-US"/>
        </w:rPr>
        <w:t>;</w:t>
      </w:r>
    </w:p>
    <w:p w14:paraId="5713CF3E" w14:textId="274AACF4" w:rsidR="00E61978" w:rsidRPr="00977B49" w:rsidRDefault="00E61978" w:rsidP="00E61978">
      <w:pPr>
        <w:numPr>
          <w:ilvl w:val="0"/>
          <w:numId w:val="21"/>
        </w:numPr>
        <w:contextualSpacing/>
        <w:jc w:val="both"/>
        <w:rPr>
          <w:lang w:val="en-US"/>
        </w:rPr>
      </w:pPr>
      <w:r w:rsidRPr="00977B49">
        <w:rPr>
          <w:lang w:val="en-US"/>
        </w:rPr>
        <w:t>When regions are stranded, COVER is separately applied to positive and negative strands</w:t>
      </w:r>
      <w:r w:rsidR="0097569B">
        <w:rPr>
          <w:lang w:val="en-US"/>
        </w:rPr>
        <w:t xml:space="preserve">, unless also </w:t>
      </w:r>
      <w:proofErr w:type="spellStart"/>
      <w:r w:rsidR="0097569B" w:rsidRPr="00BA4351">
        <w:rPr>
          <w:lang w:val="en-US"/>
        </w:rPr>
        <w:t>unstranded</w:t>
      </w:r>
      <w:proofErr w:type="spellEnd"/>
      <w:r w:rsidR="0097569B" w:rsidRPr="00BA4351">
        <w:rPr>
          <w:lang w:val="en-US"/>
        </w:rPr>
        <w:t xml:space="preserve"> regions </w:t>
      </w:r>
      <w:r w:rsidR="0097569B">
        <w:rPr>
          <w:lang w:val="en-US"/>
        </w:rPr>
        <w:t>are present</w:t>
      </w:r>
      <w:r w:rsidRPr="00977B49">
        <w:rPr>
          <w:lang w:val="en-US"/>
        </w:rPr>
        <w:t>. In this case</w:t>
      </w:r>
      <w:r>
        <w:rPr>
          <w:lang w:val="en-US"/>
        </w:rPr>
        <w:t>,</w:t>
      </w:r>
      <w:r w:rsidR="0097569B" w:rsidRPr="0097569B">
        <w:rPr>
          <w:lang w:val="en-US"/>
        </w:rPr>
        <w:t xml:space="preserve"> </w:t>
      </w:r>
      <w:r w:rsidR="0097569B">
        <w:rPr>
          <w:lang w:val="en-US"/>
        </w:rPr>
        <w:t xml:space="preserve">all regions are considered </w:t>
      </w:r>
      <w:proofErr w:type="spellStart"/>
      <w:r w:rsidR="0097569B" w:rsidRPr="00977B49">
        <w:rPr>
          <w:lang w:val="en-US"/>
        </w:rPr>
        <w:t>unstranded</w:t>
      </w:r>
      <w:proofErr w:type="spellEnd"/>
      <w:r w:rsidR="0097569B">
        <w:rPr>
          <w:lang w:val="en-US"/>
        </w:rPr>
        <w:t xml:space="preserve"> only</w:t>
      </w:r>
      <w:r w:rsidRPr="00977B49">
        <w:rPr>
          <w:lang w:val="en-US"/>
        </w:rPr>
        <w:t>;</w:t>
      </w:r>
    </w:p>
    <w:p w14:paraId="2E02745C" w14:textId="77777777" w:rsidR="00E61978" w:rsidRPr="00977B49" w:rsidRDefault="00E61978" w:rsidP="00E61978">
      <w:pPr>
        <w:numPr>
          <w:ilvl w:val="0"/>
          <w:numId w:val="21"/>
        </w:numPr>
        <w:contextualSpacing/>
        <w:jc w:val="both"/>
        <w:rPr>
          <w:lang w:val="en-US"/>
        </w:rPr>
      </w:pPr>
      <w:r w:rsidRPr="00977B49">
        <w:rPr>
          <w:lang w:val="en-US"/>
        </w:rPr>
        <w:t xml:space="preserve">Resulting regions may have new attributes </w:t>
      </w:r>
      <w:proofErr w:type="spellStart"/>
      <w:r w:rsidRPr="00977B49">
        <w:rPr>
          <w:i/>
          <w:lang w:val="en-US"/>
        </w:rPr>
        <w:t>NR</w:t>
      </w:r>
      <w:r w:rsidRPr="00977B49">
        <w:rPr>
          <w:i/>
          <w:vertAlign w:val="subscript"/>
          <w:lang w:val="en-US"/>
        </w:rPr>
        <w:t>i</w:t>
      </w:r>
      <w:proofErr w:type="spellEnd"/>
      <w:r w:rsidRPr="00977B49">
        <w:rPr>
          <w:lang w:val="en-US"/>
        </w:rPr>
        <w:t>, calculated by means of aggregate expressions over the attributes of the contributing regions</w:t>
      </w:r>
      <w:r>
        <w:rPr>
          <w:lang w:val="en-US"/>
        </w:rPr>
        <w:t>;</w:t>
      </w:r>
      <w:r w:rsidRPr="00977B49">
        <w:rPr>
          <w:lang w:val="en-US"/>
        </w:rPr>
        <w:t xml:space="preserve"> for instance, </w:t>
      </w:r>
      <w:r w:rsidRPr="00977B49">
        <w:rPr>
          <w:i/>
          <w:lang w:val="en-US"/>
        </w:rPr>
        <w:t>Jaccard Indexes</w:t>
      </w:r>
      <w:r w:rsidRPr="00977B49">
        <w:rPr>
          <w:lang w:val="en-US"/>
        </w:rPr>
        <w:t xml:space="preserve"> are standard measures of similarity of the contributing regions </w:t>
      </w:r>
      <w:proofErr w:type="spellStart"/>
      <w:r w:rsidRPr="00977B49">
        <w:rPr>
          <w:i/>
          <w:lang w:val="en-US"/>
        </w:rPr>
        <w:t>r</w:t>
      </w:r>
      <w:r w:rsidRPr="00977B49">
        <w:rPr>
          <w:i/>
          <w:sz w:val="16"/>
          <w:szCs w:val="16"/>
          <w:lang w:val="en-US"/>
        </w:rPr>
        <w:t>i</w:t>
      </w:r>
      <w:proofErr w:type="spellEnd"/>
      <w:r w:rsidRPr="00977B49">
        <w:rPr>
          <w:lang w:val="en-US"/>
        </w:rPr>
        <w:t xml:space="preserve">, added as default region attributes. The </w:t>
      </w:r>
      <w:proofErr w:type="spellStart"/>
      <w:r w:rsidRPr="00977B49">
        <w:rPr>
          <w:i/>
          <w:lang w:val="en-US"/>
        </w:rPr>
        <w:t>JaccardIntersect</w:t>
      </w:r>
      <w:proofErr w:type="spellEnd"/>
      <w:r w:rsidRPr="00977B49">
        <w:rPr>
          <w:i/>
          <w:lang w:val="en-US"/>
        </w:rPr>
        <w:t xml:space="preserve"> </w:t>
      </w:r>
      <w:r w:rsidRPr="00977B49">
        <w:rPr>
          <w:lang w:val="en-US"/>
        </w:rPr>
        <w:t xml:space="preserve">index is calculated as the ratio between the lengths of the intersection and of the union of the contributing regions; the </w:t>
      </w:r>
      <w:proofErr w:type="spellStart"/>
      <w:r w:rsidRPr="00977B49">
        <w:rPr>
          <w:i/>
          <w:lang w:val="en-US"/>
        </w:rPr>
        <w:t>JaccardResult</w:t>
      </w:r>
      <w:proofErr w:type="spellEnd"/>
      <w:r w:rsidRPr="00977B49">
        <w:rPr>
          <w:i/>
          <w:lang w:val="en-US"/>
        </w:rPr>
        <w:t xml:space="preserve"> </w:t>
      </w:r>
      <w:r w:rsidRPr="00977B49">
        <w:rPr>
          <w:lang w:val="en-US"/>
        </w:rPr>
        <w:t>index is calculated as the ratio between the lengths of the result and of the union of the contributing regions.</w:t>
      </w:r>
      <w:r>
        <w:rPr>
          <w:lang w:val="en-US"/>
        </w:rPr>
        <w:t xml:space="preserve"> </w:t>
      </w:r>
    </w:p>
    <w:p w14:paraId="2F36CA69" w14:textId="77777777" w:rsidR="00E61978" w:rsidRDefault="00E61978" w:rsidP="00E61978">
      <w:pPr>
        <w:jc w:val="both"/>
        <w:rPr>
          <w:color w:val="FF0000"/>
        </w:rPr>
      </w:pPr>
      <w:r>
        <w:rPr>
          <w:noProof/>
          <w:color w:val="FF0000"/>
          <w:lang w:val="en-US" w:eastAsia="en-US"/>
        </w:rPr>
        <w:drawing>
          <wp:inline distT="114300" distB="114300" distL="114300" distR="114300" wp14:anchorId="5168EA0F" wp14:editId="40E8287A">
            <wp:extent cx="5731200" cy="3048000"/>
            <wp:effectExtent l="0" t="0" r="0" b="0"/>
            <wp:docPr id="10"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40"/>
                    <a:srcRect/>
                    <a:stretch>
                      <a:fillRect/>
                    </a:stretch>
                  </pic:blipFill>
                  <pic:spPr>
                    <a:xfrm>
                      <a:off x="0" y="0"/>
                      <a:ext cx="5731200" cy="3048000"/>
                    </a:xfrm>
                    <a:prstGeom prst="rect">
                      <a:avLst/>
                    </a:prstGeom>
                    <a:ln/>
                  </pic:spPr>
                </pic:pic>
              </a:graphicData>
            </a:graphic>
          </wp:inline>
        </w:drawing>
      </w:r>
    </w:p>
    <w:p w14:paraId="63FFE194" w14:textId="77777777" w:rsidR="00E61978" w:rsidRDefault="00E61978" w:rsidP="00E61978">
      <w:pPr>
        <w:jc w:val="both"/>
      </w:pPr>
    </w:p>
    <w:p w14:paraId="6A7DD6E3" w14:textId="77777777" w:rsidR="00E61978" w:rsidRPr="00977B49" w:rsidRDefault="00E61978" w:rsidP="00E61978">
      <w:pPr>
        <w:jc w:val="both"/>
        <w:rPr>
          <w:lang w:val="en-US"/>
        </w:rPr>
      </w:pPr>
      <w:r w:rsidRPr="00977B49">
        <w:rPr>
          <w:lang w:val="en-US"/>
        </w:rPr>
        <w:t xml:space="preserve">In the above figure we show the results of COVER with </w:t>
      </w:r>
      <w:proofErr w:type="spellStart"/>
      <w:r w:rsidRPr="00977B49">
        <w:rPr>
          <w:i/>
          <w:lang w:val="en-US"/>
        </w:rPr>
        <w:t>minAcc</w:t>
      </w:r>
      <w:proofErr w:type="spellEnd"/>
      <w:r w:rsidRPr="00977B49">
        <w:rPr>
          <w:i/>
          <w:lang w:val="en-US"/>
        </w:rPr>
        <w:t xml:space="preserve"> </w:t>
      </w:r>
      <w:r w:rsidRPr="00977B49">
        <w:rPr>
          <w:lang w:val="en-US"/>
        </w:rPr>
        <w:t xml:space="preserve">and </w:t>
      </w:r>
      <w:proofErr w:type="spellStart"/>
      <w:r w:rsidRPr="00977B49">
        <w:rPr>
          <w:i/>
          <w:lang w:val="en-US"/>
        </w:rPr>
        <w:t>maxAcc</w:t>
      </w:r>
      <w:proofErr w:type="spellEnd"/>
      <w:r w:rsidRPr="00977B49">
        <w:rPr>
          <w:i/>
          <w:lang w:val="en-US"/>
        </w:rPr>
        <w:t xml:space="preserve"> </w:t>
      </w:r>
      <w:r w:rsidRPr="00977B49">
        <w:rPr>
          <w:lang w:val="en-US"/>
        </w:rPr>
        <w:t>parameter values set respectively to (2, 2), (1, 2), and (2, 3). Note that in the figure case</w:t>
      </w:r>
      <w:r>
        <w:rPr>
          <w:lang w:val="en-US"/>
        </w:rPr>
        <w:t>s</w:t>
      </w:r>
      <w:r w:rsidRPr="00977B49">
        <w:rPr>
          <w:lang w:val="en-US"/>
        </w:rPr>
        <w:t xml:space="preserve"> ALL = 3</w:t>
      </w:r>
      <w:r>
        <w:rPr>
          <w:lang w:val="en-US"/>
        </w:rPr>
        <w:t>;</w:t>
      </w:r>
      <w:r w:rsidRPr="00977B49">
        <w:rPr>
          <w:lang w:val="en-US"/>
        </w:rPr>
        <w:t xml:space="preserve"> so</w:t>
      </w:r>
      <w:r>
        <w:rPr>
          <w:lang w:val="en-US"/>
        </w:rPr>
        <w:t>,</w:t>
      </w:r>
      <w:r w:rsidRPr="00977B49">
        <w:rPr>
          <w:lang w:val="en-US"/>
        </w:rPr>
        <w:t xml:space="preserve"> for instance</w:t>
      </w:r>
      <w:r>
        <w:rPr>
          <w:lang w:val="en-US"/>
        </w:rPr>
        <w:t>,</w:t>
      </w:r>
      <w:r w:rsidRPr="00977B49">
        <w:rPr>
          <w:lang w:val="en-US"/>
        </w:rPr>
        <w:t xml:space="preserve"> </w:t>
      </w:r>
      <w:proofErr w:type="gramStart"/>
      <w:r w:rsidRPr="00977B49">
        <w:rPr>
          <w:lang w:val="en-US"/>
        </w:rPr>
        <w:t>COVER(</w:t>
      </w:r>
      <w:proofErr w:type="gramEnd"/>
      <w:r w:rsidRPr="00977B49">
        <w:rPr>
          <w:lang w:val="en-US"/>
        </w:rPr>
        <w:t>2, 3) provides the same result as COVER(2, ALL).</w:t>
      </w:r>
    </w:p>
    <w:p w14:paraId="78A9A06C" w14:textId="77777777" w:rsidR="00E61978" w:rsidRPr="00977B49" w:rsidRDefault="00E61978" w:rsidP="00E61978">
      <w:pPr>
        <w:jc w:val="both"/>
        <w:rPr>
          <w:lang w:val="en-US"/>
        </w:rPr>
      </w:pPr>
    </w:p>
    <w:p w14:paraId="1E7C46E6" w14:textId="77777777" w:rsidR="00E61978" w:rsidRPr="00977B49" w:rsidRDefault="00E61978" w:rsidP="00E61978">
      <w:pPr>
        <w:jc w:val="both"/>
        <w:rPr>
          <w:lang w:val="en-US"/>
        </w:rPr>
      </w:pPr>
      <w:r w:rsidRPr="00977B49">
        <w:rPr>
          <w:lang w:val="en-US"/>
        </w:rPr>
        <w:lastRenderedPageBreak/>
        <w:t xml:space="preserve">When a </w:t>
      </w:r>
      <w:proofErr w:type="spellStart"/>
      <w:r w:rsidRPr="00977B49">
        <w:rPr>
          <w:i/>
          <w:lang w:val="en-US"/>
        </w:rPr>
        <w:t>groupby</w:t>
      </w:r>
      <w:proofErr w:type="spellEnd"/>
      <w:r w:rsidRPr="00977B49">
        <w:rPr>
          <w:lang w:val="en-US"/>
        </w:rPr>
        <w:t xml:space="preserve"> clause is specified, the input samples are partitioned in groups, each with distinct values of the grouping metadata attributes, and the COVER operation is separately applied (as described above) to each group, yielding to one sample in the result for each group (input samples that do not satisfy the </w:t>
      </w:r>
      <w:proofErr w:type="spellStart"/>
      <w:r w:rsidRPr="00977B49">
        <w:rPr>
          <w:i/>
          <w:lang w:val="en-US"/>
        </w:rPr>
        <w:t>groupby</w:t>
      </w:r>
      <w:proofErr w:type="spellEnd"/>
      <w:r w:rsidRPr="00977B49">
        <w:rPr>
          <w:i/>
          <w:lang w:val="en-US"/>
        </w:rPr>
        <w:t xml:space="preserve"> </w:t>
      </w:r>
      <w:r w:rsidRPr="00977B49">
        <w:rPr>
          <w:lang w:val="en-US"/>
        </w:rPr>
        <w:t>condition are disregarded).</w:t>
      </w:r>
    </w:p>
    <w:p w14:paraId="20B89C2E" w14:textId="77777777" w:rsidR="00E61978" w:rsidRPr="00977B49" w:rsidRDefault="00E61978" w:rsidP="00E61978">
      <w:pPr>
        <w:jc w:val="both"/>
        <w:rPr>
          <w:lang w:val="en-US"/>
        </w:rPr>
      </w:pPr>
    </w:p>
    <w:p w14:paraId="654C5425" w14:textId="77777777" w:rsidR="00E61978" w:rsidRDefault="00E61978" w:rsidP="00E61978">
      <w:pPr>
        <w:jc w:val="both"/>
        <w:rPr>
          <w:lang w:val="en-US"/>
        </w:rPr>
      </w:pPr>
      <w:r w:rsidRPr="00977B49">
        <w:rPr>
          <w:u w:val="single"/>
          <w:lang w:val="en-US"/>
        </w:rPr>
        <w:t>Example 1</w:t>
      </w:r>
      <w:r w:rsidRPr="00977B49">
        <w:rPr>
          <w:lang w:val="en-US"/>
        </w:rPr>
        <w:t>:</w:t>
      </w:r>
    </w:p>
    <w:p w14:paraId="3C44FB90" w14:textId="77777777" w:rsidR="00E61978" w:rsidRPr="00977B49" w:rsidRDefault="00E61978" w:rsidP="00E61978">
      <w:pPr>
        <w:jc w:val="both"/>
        <w:rPr>
          <w:lang w:val="en-US"/>
        </w:rPr>
      </w:pPr>
      <w:r w:rsidRPr="00977B49">
        <w:rPr>
          <w:lang w:val="en-US"/>
        </w:rPr>
        <w:t xml:space="preserve">RES = </w:t>
      </w:r>
      <w:proofErr w:type="gramStart"/>
      <w:r w:rsidRPr="00977B49">
        <w:rPr>
          <w:lang w:val="en-US"/>
        </w:rPr>
        <w:t>COVER(</w:t>
      </w:r>
      <w:proofErr w:type="gramEnd"/>
      <w:r w:rsidRPr="00977B49">
        <w:rPr>
          <w:lang w:val="en-US"/>
        </w:rPr>
        <w:t>2, ANY) EXP;</w:t>
      </w:r>
    </w:p>
    <w:p w14:paraId="3D73A146" w14:textId="77777777" w:rsidR="00E61978" w:rsidRPr="00977B49" w:rsidRDefault="00E61978" w:rsidP="00E61978">
      <w:pPr>
        <w:jc w:val="both"/>
        <w:rPr>
          <w:lang w:val="en-US"/>
        </w:rPr>
      </w:pPr>
    </w:p>
    <w:p w14:paraId="17FECBBB" w14:textId="77777777" w:rsidR="00E61978" w:rsidRPr="00977B49" w:rsidRDefault="00E61978" w:rsidP="00E61978">
      <w:pPr>
        <w:jc w:val="both"/>
        <w:rPr>
          <w:lang w:val="en-US"/>
        </w:rPr>
      </w:pPr>
      <w:r w:rsidRPr="00977B49">
        <w:rPr>
          <w:lang w:val="en-US"/>
        </w:rPr>
        <w:t xml:space="preserve">This GMQL statement produces an output dataset with a single output sample. The COVER operation considers all areas defined by a minimum of two overlapping regions in the input samples, up to any </w:t>
      </w:r>
      <w:proofErr w:type="gramStart"/>
      <w:r w:rsidRPr="00977B49">
        <w:rPr>
          <w:lang w:val="en-US"/>
        </w:rPr>
        <w:t>amount</w:t>
      </w:r>
      <w:proofErr w:type="gramEnd"/>
      <w:r w:rsidRPr="00977B49">
        <w:rPr>
          <w:lang w:val="en-US"/>
        </w:rPr>
        <w:t xml:space="preserve"> of overlapping regions. In the figure below we show how no regions are created in the output where only one or no region in the input samples is present. Output region attributes include only region coordinates and Jaccard indexes (</w:t>
      </w:r>
      <w:proofErr w:type="spellStart"/>
      <w:r w:rsidRPr="00977B49">
        <w:rPr>
          <w:i/>
          <w:lang w:val="en-US"/>
        </w:rPr>
        <w:t>JaccardIntersect</w:t>
      </w:r>
      <w:proofErr w:type="spellEnd"/>
      <w:r w:rsidRPr="00977B49">
        <w:rPr>
          <w:lang w:val="en-US"/>
        </w:rPr>
        <w:t xml:space="preserve"> and </w:t>
      </w:r>
      <w:proofErr w:type="spellStart"/>
      <w:r w:rsidRPr="00977B49">
        <w:rPr>
          <w:i/>
          <w:lang w:val="en-US"/>
        </w:rPr>
        <w:t>JaccardResult</w:t>
      </w:r>
      <w:proofErr w:type="spellEnd"/>
      <w:r w:rsidRPr="00977B49">
        <w:rPr>
          <w:lang w:val="en-US"/>
        </w:rPr>
        <w:t>). Metadata are the union of the input metadata, as shown in figure.</w:t>
      </w:r>
    </w:p>
    <w:p w14:paraId="24DA7B7C" w14:textId="77777777" w:rsidR="00E61978" w:rsidRPr="00977B49" w:rsidRDefault="00E61978" w:rsidP="00E61978">
      <w:pPr>
        <w:jc w:val="both"/>
        <w:rPr>
          <w:lang w:val="en-US"/>
        </w:rPr>
      </w:pPr>
    </w:p>
    <w:p w14:paraId="6CC00083" w14:textId="77777777" w:rsidR="00E61978" w:rsidRDefault="00E61978" w:rsidP="00E61978">
      <w:pPr>
        <w:jc w:val="both"/>
      </w:pPr>
      <w:r>
        <w:rPr>
          <w:noProof/>
          <w:lang w:val="en-US" w:eastAsia="en-US"/>
        </w:rPr>
        <w:drawing>
          <wp:inline distT="114300" distB="114300" distL="114300" distR="114300" wp14:anchorId="2565A0CC" wp14:editId="46D668BB">
            <wp:extent cx="5731200" cy="2362200"/>
            <wp:effectExtent l="0" t="0" r="0" b="0"/>
            <wp:docPr id="19"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41"/>
                    <a:srcRect/>
                    <a:stretch>
                      <a:fillRect/>
                    </a:stretch>
                  </pic:blipFill>
                  <pic:spPr>
                    <a:xfrm>
                      <a:off x="0" y="0"/>
                      <a:ext cx="5731200" cy="2362200"/>
                    </a:xfrm>
                    <a:prstGeom prst="rect">
                      <a:avLst/>
                    </a:prstGeom>
                    <a:ln/>
                  </pic:spPr>
                </pic:pic>
              </a:graphicData>
            </a:graphic>
          </wp:inline>
        </w:drawing>
      </w:r>
    </w:p>
    <w:p w14:paraId="1CE091D6" w14:textId="77777777" w:rsidR="00E61978" w:rsidRDefault="00E61978" w:rsidP="00E61978">
      <w:pPr>
        <w:jc w:val="both"/>
        <w:rPr>
          <w:i/>
        </w:rPr>
      </w:pPr>
    </w:p>
    <w:p w14:paraId="6E47761D" w14:textId="77777777" w:rsidR="00E61978" w:rsidRPr="00977B49" w:rsidRDefault="00E61978" w:rsidP="00E61978">
      <w:pPr>
        <w:jc w:val="both"/>
        <w:rPr>
          <w:lang w:val="en-US"/>
        </w:rPr>
      </w:pPr>
      <w:r w:rsidRPr="00977B49">
        <w:rPr>
          <w:u w:val="single"/>
          <w:lang w:val="en-US"/>
        </w:rPr>
        <w:t>Example 2</w:t>
      </w:r>
      <w:r w:rsidRPr="00977B49">
        <w:rPr>
          <w:lang w:val="en-US"/>
        </w:rPr>
        <w:t>:</w:t>
      </w:r>
    </w:p>
    <w:p w14:paraId="468B194A" w14:textId="77777777" w:rsidR="00E61978" w:rsidRPr="00977B49" w:rsidRDefault="00E61978" w:rsidP="00E61978">
      <w:pPr>
        <w:jc w:val="both"/>
        <w:rPr>
          <w:lang w:val="en-US"/>
        </w:rPr>
      </w:pPr>
      <w:r w:rsidRPr="00977B49">
        <w:rPr>
          <w:lang w:val="en-US"/>
        </w:rPr>
        <w:t xml:space="preserve">RES = </w:t>
      </w:r>
      <w:proofErr w:type="gramStart"/>
      <w:r w:rsidRPr="00977B49">
        <w:rPr>
          <w:lang w:val="en-US"/>
        </w:rPr>
        <w:t>COVER(</w:t>
      </w:r>
      <w:proofErr w:type="gramEnd"/>
      <w:r w:rsidRPr="00977B49">
        <w:rPr>
          <w:lang w:val="en-US"/>
        </w:rPr>
        <w:t xml:space="preserve">2, 3; </w:t>
      </w:r>
      <w:proofErr w:type="spellStart"/>
      <w:r w:rsidRPr="00977B49">
        <w:rPr>
          <w:lang w:val="en-US"/>
        </w:rPr>
        <w:t>groupby</w:t>
      </w:r>
      <w:proofErr w:type="spellEnd"/>
      <w:r w:rsidRPr="00977B49">
        <w:rPr>
          <w:lang w:val="en-US"/>
        </w:rPr>
        <w:t xml:space="preserve">: cell; aggregate: </w:t>
      </w:r>
      <w:proofErr w:type="spellStart"/>
      <w:r w:rsidRPr="00977B49">
        <w:rPr>
          <w:lang w:val="en-US"/>
        </w:rPr>
        <w:t>min_p</w:t>
      </w:r>
      <w:r>
        <w:rPr>
          <w:lang w:val="en-US"/>
        </w:rPr>
        <w:t>v</w:t>
      </w:r>
      <w:r w:rsidRPr="00977B49">
        <w:rPr>
          <w:lang w:val="en-US"/>
        </w:rPr>
        <w:t>alue</w:t>
      </w:r>
      <w:proofErr w:type="spellEnd"/>
      <w:r w:rsidRPr="00977B49">
        <w:rPr>
          <w:lang w:val="en-US"/>
        </w:rPr>
        <w:t xml:space="preserve"> AS MIN(</w:t>
      </w:r>
      <w:proofErr w:type="spellStart"/>
      <w:r w:rsidRPr="00977B49">
        <w:rPr>
          <w:lang w:val="en-US"/>
        </w:rPr>
        <w:t>p</w:t>
      </w:r>
      <w:r>
        <w:rPr>
          <w:lang w:val="en-US"/>
        </w:rPr>
        <w:t>v</w:t>
      </w:r>
      <w:r w:rsidRPr="00977B49">
        <w:rPr>
          <w:lang w:val="en-US"/>
        </w:rPr>
        <w:t>alue</w:t>
      </w:r>
      <w:proofErr w:type="spellEnd"/>
      <w:r w:rsidRPr="00977B49">
        <w:rPr>
          <w:lang w:val="en-US"/>
        </w:rPr>
        <w:t>)) EXP;</w:t>
      </w:r>
    </w:p>
    <w:p w14:paraId="6156154E" w14:textId="77777777" w:rsidR="00E61978" w:rsidRPr="00977B49" w:rsidRDefault="00E61978" w:rsidP="00E61978">
      <w:pPr>
        <w:jc w:val="both"/>
        <w:rPr>
          <w:lang w:val="en-US"/>
        </w:rPr>
      </w:pPr>
    </w:p>
    <w:p w14:paraId="3E7C40FB" w14:textId="77777777" w:rsidR="00E61978" w:rsidRPr="00977B49" w:rsidRDefault="00E61978" w:rsidP="00E61978">
      <w:pPr>
        <w:jc w:val="both"/>
        <w:rPr>
          <w:lang w:val="en-US"/>
        </w:rPr>
      </w:pPr>
      <w:r w:rsidRPr="00977B49">
        <w:rPr>
          <w:lang w:val="en-US"/>
        </w:rPr>
        <w:t xml:space="preserve">This GMQL statement computes the result grouping the input EXP samples by the values of their </w:t>
      </w:r>
      <w:r w:rsidRPr="00977B49">
        <w:rPr>
          <w:i/>
          <w:lang w:val="en-US"/>
        </w:rPr>
        <w:t xml:space="preserve">cell </w:t>
      </w:r>
      <w:r w:rsidRPr="00977B49">
        <w:rPr>
          <w:lang w:val="en-US"/>
        </w:rPr>
        <w:t>metadata attribute, thus one output RES sample is generated for each cell type;</w:t>
      </w:r>
    </w:p>
    <w:p w14:paraId="3FD5A963" w14:textId="77777777" w:rsidR="00E61978" w:rsidRPr="00977B49" w:rsidRDefault="00E61978" w:rsidP="00E61978">
      <w:pPr>
        <w:jc w:val="both"/>
        <w:rPr>
          <w:lang w:val="en-US"/>
        </w:rPr>
      </w:pPr>
      <w:r w:rsidRPr="00977B49">
        <w:rPr>
          <w:lang w:val="en-US"/>
        </w:rPr>
        <w:t xml:space="preserve">output regions are produced where at least 2 and at most 3 regions of grouped EXP samples overlap, setting as attributes of the resulting regions the minimum </w:t>
      </w:r>
      <w:proofErr w:type="spellStart"/>
      <w:r w:rsidRPr="00977B49">
        <w:rPr>
          <w:lang w:val="en-US"/>
        </w:rPr>
        <w:t>p</w:t>
      </w:r>
      <w:r>
        <w:rPr>
          <w:lang w:val="en-US"/>
        </w:rPr>
        <w:t>v</w:t>
      </w:r>
      <w:r w:rsidRPr="00977B49">
        <w:rPr>
          <w:lang w:val="en-US"/>
        </w:rPr>
        <w:t>alue</w:t>
      </w:r>
      <w:proofErr w:type="spellEnd"/>
      <w:r w:rsidRPr="00977B49">
        <w:rPr>
          <w:lang w:val="en-US"/>
        </w:rPr>
        <w:t xml:space="preserve"> of the overlapping regions (</w:t>
      </w:r>
      <w:proofErr w:type="spellStart"/>
      <w:r w:rsidRPr="00977B49">
        <w:rPr>
          <w:i/>
          <w:lang w:val="en-US"/>
        </w:rPr>
        <w:t>min_p</w:t>
      </w:r>
      <w:r>
        <w:rPr>
          <w:i/>
          <w:lang w:val="en-US"/>
        </w:rPr>
        <w:t>v</w:t>
      </w:r>
      <w:r w:rsidRPr="00977B49">
        <w:rPr>
          <w:i/>
          <w:lang w:val="en-US"/>
        </w:rPr>
        <w:t>alue</w:t>
      </w:r>
      <w:proofErr w:type="spellEnd"/>
      <w:r w:rsidRPr="00977B49">
        <w:rPr>
          <w:lang w:val="en-US"/>
        </w:rPr>
        <w:t>) and their Jaccard indexes (</w:t>
      </w:r>
      <w:proofErr w:type="spellStart"/>
      <w:r w:rsidRPr="00977B49">
        <w:rPr>
          <w:i/>
          <w:lang w:val="en-US"/>
        </w:rPr>
        <w:t>JaccardIntersect</w:t>
      </w:r>
      <w:proofErr w:type="spellEnd"/>
      <w:r w:rsidRPr="00977B49">
        <w:rPr>
          <w:lang w:val="en-US"/>
        </w:rPr>
        <w:t xml:space="preserve"> and </w:t>
      </w:r>
      <w:proofErr w:type="spellStart"/>
      <w:r w:rsidRPr="00977B49">
        <w:rPr>
          <w:i/>
          <w:lang w:val="en-US"/>
        </w:rPr>
        <w:t>JaccardResult</w:t>
      </w:r>
      <w:proofErr w:type="spellEnd"/>
      <w:r w:rsidRPr="00977B49">
        <w:rPr>
          <w:lang w:val="en-US"/>
        </w:rPr>
        <w:t>).</w:t>
      </w:r>
    </w:p>
    <w:p w14:paraId="02D00A65" w14:textId="77777777" w:rsidR="00E61978" w:rsidRPr="00977B49" w:rsidRDefault="00E61978" w:rsidP="00E61978">
      <w:pPr>
        <w:jc w:val="both"/>
        <w:rPr>
          <w:lang w:val="en-US"/>
        </w:rPr>
      </w:pPr>
    </w:p>
    <w:p w14:paraId="022B667D" w14:textId="77777777" w:rsidR="00E61978" w:rsidRPr="00977B49" w:rsidRDefault="00E61978" w:rsidP="00E61978">
      <w:pPr>
        <w:jc w:val="both"/>
        <w:rPr>
          <w:lang w:val="en-US"/>
        </w:rPr>
      </w:pPr>
      <w:r w:rsidRPr="00977B49">
        <w:rPr>
          <w:u w:val="single"/>
          <w:lang w:val="en-US"/>
        </w:rPr>
        <w:t>Example 3</w:t>
      </w:r>
      <w:r w:rsidRPr="00977B49">
        <w:rPr>
          <w:lang w:val="en-US"/>
        </w:rPr>
        <w:t>:</w:t>
      </w:r>
    </w:p>
    <w:p w14:paraId="560779D1" w14:textId="77777777" w:rsidR="00E61978" w:rsidRPr="00977B49" w:rsidRDefault="00E61978" w:rsidP="00E61978">
      <w:pPr>
        <w:jc w:val="both"/>
        <w:rPr>
          <w:lang w:val="en-US"/>
        </w:rPr>
      </w:pPr>
      <w:r w:rsidRPr="00977B49">
        <w:rPr>
          <w:lang w:val="en-US"/>
        </w:rPr>
        <w:t xml:space="preserve">CELL_TF = </w:t>
      </w:r>
      <w:proofErr w:type="gramStart"/>
      <w:r w:rsidRPr="00977B49">
        <w:rPr>
          <w:lang w:val="en-US"/>
        </w:rPr>
        <w:t>COVER(</w:t>
      </w:r>
      <w:proofErr w:type="gramEnd"/>
      <w:r w:rsidRPr="00977B49">
        <w:rPr>
          <w:lang w:val="en-US"/>
        </w:rPr>
        <w:t xml:space="preserve">1, ANY; </w:t>
      </w:r>
      <w:proofErr w:type="spellStart"/>
      <w:r w:rsidRPr="00977B49">
        <w:rPr>
          <w:lang w:val="en-US"/>
        </w:rPr>
        <w:t>groupby</w:t>
      </w:r>
      <w:proofErr w:type="spellEnd"/>
      <w:r w:rsidRPr="00977B49">
        <w:rPr>
          <w:lang w:val="en-US"/>
        </w:rPr>
        <w:t xml:space="preserve">: cell, </w:t>
      </w:r>
      <w:proofErr w:type="spellStart"/>
      <w:r w:rsidRPr="00977B49">
        <w:rPr>
          <w:lang w:val="en-US"/>
        </w:rPr>
        <w:t>antibody_target</w:t>
      </w:r>
      <w:proofErr w:type="spellEnd"/>
      <w:r w:rsidRPr="00977B49">
        <w:rPr>
          <w:lang w:val="en-US"/>
        </w:rPr>
        <w:t>) NARROW_PEAK;</w:t>
      </w:r>
    </w:p>
    <w:p w14:paraId="77D91E6F" w14:textId="77777777" w:rsidR="00E61978" w:rsidRPr="00977B49" w:rsidRDefault="00E61978" w:rsidP="00E61978">
      <w:pPr>
        <w:jc w:val="both"/>
        <w:rPr>
          <w:lang w:val="en-US"/>
        </w:rPr>
      </w:pPr>
    </w:p>
    <w:p w14:paraId="5F7186E0" w14:textId="77777777" w:rsidR="00E61978" w:rsidRPr="00977B49" w:rsidRDefault="00E61978" w:rsidP="00E61978">
      <w:pPr>
        <w:jc w:val="both"/>
        <w:rPr>
          <w:lang w:val="en-US"/>
        </w:rPr>
      </w:pPr>
      <w:r w:rsidRPr="00977B49">
        <w:rPr>
          <w:lang w:val="en-US"/>
        </w:rPr>
        <w:t>Given a dataset NARROW_PEAK, containing transcription factor binding site (TFBS) regions from a repository (e.g.</w:t>
      </w:r>
      <w:r>
        <w:rPr>
          <w:lang w:val="en-US"/>
        </w:rPr>
        <w:t>,</w:t>
      </w:r>
      <w:r w:rsidRPr="00977B49">
        <w:rPr>
          <w:lang w:val="en-US"/>
        </w:rPr>
        <w:t xml:space="preserve"> ENCODE), for each antibody target of each cell line, this GMQL statement produces output regions where at least a binding site of the given transcription factor for the given cell exists, grouping cells (first) and antibody targets (then); output regions have only their Jaccard indexes as their attributes. This statement is typically used to extract any possible regions where a TFBS for a given cell line can exist; by rising the </w:t>
      </w:r>
      <w:proofErr w:type="spellStart"/>
      <w:r w:rsidRPr="00977B49">
        <w:rPr>
          <w:i/>
          <w:lang w:val="en-US"/>
        </w:rPr>
        <w:t>minAcc</w:t>
      </w:r>
      <w:proofErr w:type="spellEnd"/>
      <w:r w:rsidRPr="00977B49">
        <w:rPr>
          <w:i/>
          <w:lang w:val="en-US"/>
        </w:rPr>
        <w:t xml:space="preserve"> </w:t>
      </w:r>
      <w:r w:rsidRPr="00977B49">
        <w:rPr>
          <w:lang w:val="en-US"/>
        </w:rPr>
        <w:t>parameter (e.g.</w:t>
      </w:r>
      <w:r>
        <w:rPr>
          <w:lang w:val="en-US"/>
        </w:rPr>
        <w:t>,</w:t>
      </w:r>
      <w:r w:rsidRPr="00977B49">
        <w:rPr>
          <w:lang w:val="en-US"/>
        </w:rPr>
        <w:t xml:space="preserve"> to 2, 3</w:t>
      </w:r>
      <w:r>
        <w:rPr>
          <w:lang w:val="en-US"/>
        </w:rPr>
        <w:t>,</w:t>
      </w:r>
      <w:r w:rsidRPr="00977B49">
        <w:rPr>
          <w:lang w:val="en-US"/>
        </w:rPr>
        <w:t xml:space="preserve"> or more), the same statement can be used to extract consensus </w:t>
      </w:r>
      <w:r w:rsidRPr="00977B49">
        <w:rPr>
          <w:lang w:val="en-US"/>
        </w:rPr>
        <w:lastRenderedPageBreak/>
        <w:t>regions (i.e. regions with higher probability of containing actual signal, in the example case a TFBS for a given cell line).</w:t>
      </w:r>
    </w:p>
    <w:p w14:paraId="215037A3" w14:textId="77777777" w:rsidR="00E61978" w:rsidRDefault="00E61978" w:rsidP="00E61978">
      <w:pPr>
        <w:jc w:val="both"/>
        <w:rPr>
          <w:lang w:val="en-US"/>
        </w:rPr>
      </w:pPr>
    </w:p>
    <w:p w14:paraId="1D733026" w14:textId="77777777" w:rsidR="00E61978" w:rsidRPr="00BE5813" w:rsidRDefault="00E61978" w:rsidP="00E61978">
      <w:pPr>
        <w:pStyle w:val="Titolo3"/>
        <w:rPr>
          <w:i/>
          <w:sz w:val="32"/>
          <w:szCs w:val="32"/>
          <w:lang w:val="en-US"/>
        </w:rPr>
      </w:pPr>
      <w:bookmarkStart w:id="45" w:name="_Toc498892186"/>
      <w:bookmarkStart w:id="46" w:name="_Toc19192311"/>
      <w:r w:rsidRPr="00BE5813">
        <w:rPr>
          <w:i/>
          <w:sz w:val="32"/>
          <w:szCs w:val="32"/>
          <w:lang w:val="en-US"/>
        </w:rPr>
        <w:t>Cover variants</w:t>
      </w:r>
      <w:bookmarkEnd w:id="45"/>
      <w:bookmarkEnd w:id="46"/>
    </w:p>
    <w:p w14:paraId="670AE3AA" w14:textId="77777777" w:rsidR="00E61978" w:rsidRDefault="00E61978" w:rsidP="00E61978">
      <w:pPr>
        <w:jc w:val="both"/>
        <w:rPr>
          <w:lang w:val="en-US"/>
        </w:rPr>
      </w:pPr>
    </w:p>
    <w:p w14:paraId="27CCE400" w14:textId="77777777" w:rsidR="00E61978" w:rsidRPr="00977B49" w:rsidRDefault="00E61978" w:rsidP="00E61978">
      <w:pPr>
        <w:jc w:val="both"/>
        <w:rPr>
          <w:lang w:val="en-US"/>
        </w:rPr>
      </w:pPr>
      <w:r w:rsidRPr="00977B49">
        <w:rPr>
          <w:lang w:val="en-US"/>
        </w:rPr>
        <w:t>Three variants are available in GMQL for the COVER operation, which vary the coordinates of the returned regions as follow:</w:t>
      </w:r>
      <w:r w:rsidRPr="00977B49">
        <w:rPr>
          <w:lang w:val="en-US"/>
        </w:rPr>
        <w:tab/>
      </w:r>
      <w:r w:rsidRPr="00977B49">
        <w:rPr>
          <w:lang w:val="en-US"/>
        </w:rPr>
        <w:tab/>
      </w:r>
    </w:p>
    <w:p w14:paraId="7A539569" w14:textId="77777777" w:rsidR="00E61978" w:rsidRPr="00977B49" w:rsidRDefault="00E61978" w:rsidP="00E61978">
      <w:pPr>
        <w:numPr>
          <w:ilvl w:val="0"/>
          <w:numId w:val="14"/>
        </w:numPr>
        <w:contextualSpacing/>
        <w:jc w:val="both"/>
        <w:rPr>
          <w:lang w:val="en-US"/>
        </w:rPr>
      </w:pPr>
      <w:r w:rsidRPr="0089402D">
        <w:rPr>
          <w:lang w:val="en-US"/>
        </w:rPr>
        <w:t>FLAT</w:t>
      </w:r>
      <w:r w:rsidRPr="00977B49">
        <w:rPr>
          <w:lang w:val="en-US"/>
        </w:rPr>
        <w:t xml:space="preserve"> returns the union of all the regions which contribute to the COVER. More precisely, it returns the contiguous regions that start from the first end and stop at the last end of the regions which contribute to each region of a COVER</w:t>
      </w:r>
      <w:r>
        <w:rPr>
          <w:lang w:val="en-US"/>
        </w:rPr>
        <w:t xml:space="preserve"> with the same parameters</w:t>
      </w:r>
      <w:r w:rsidRPr="00977B49">
        <w:rPr>
          <w:lang w:val="en-US"/>
        </w:rPr>
        <w:t>;</w:t>
      </w:r>
    </w:p>
    <w:p w14:paraId="7397CCEF" w14:textId="77777777" w:rsidR="00E61978" w:rsidRPr="00977B49" w:rsidRDefault="00E61978" w:rsidP="00E61978">
      <w:pPr>
        <w:numPr>
          <w:ilvl w:val="0"/>
          <w:numId w:val="14"/>
        </w:numPr>
        <w:contextualSpacing/>
        <w:jc w:val="both"/>
        <w:rPr>
          <w:lang w:val="en-US"/>
        </w:rPr>
      </w:pPr>
      <w:r w:rsidRPr="0089402D">
        <w:rPr>
          <w:lang w:val="en-US"/>
        </w:rPr>
        <w:t>SUMMIT</w:t>
      </w:r>
      <w:r w:rsidRPr="00977B49">
        <w:rPr>
          <w:lang w:val="en-US"/>
        </w:rPr>
        <w:t xml:space="preserve"> returns only those portions of the COVER result </w:t>
      </w:r>
      <w:r>
        <w:rPr>
          <w:lang w:val="en-US"/>
        </w:rPr>
        <w:t>with</w:t>
      </w:r>
      <w:r w:rsidRPr="00977B49">
        <w:rPr>
          <w:lang w:val="en-US"/>
        </w:rPr>
        <w:t xml:space="preserve"> the maximum number of </w:t>
      </w:r>
      <w:r>
        <w:rPr>
          <w:lang w:val="en-US"/>
        </w:rPr>
        <w:t xml:space="preserve">overlapping </w:t>
      </w:r>
      <w:r w:rsidRPr="00977B49">
        <w:rPr>
          <w:lang w:val="en-US"/>
        </w:rPr>
        <w:t>regions (this is done by returning only regions that start from a position after which the number of overlaps does not increase, and stop at a position where either the number of overlapping regions decreases or violates the maximum accumulation index);</w:t>
      </w:r>
    </w:p>
    <w:p w14:paraId="219DED54" w14:textId="77777777" w:rsidR="00E61978" w:rsidRPr="00977B49" w:rsidRDefault="00E61978" w:rsidP="00E61978">
      <w:pPr>
        <w:numPr>
          <w:ilvl w:val="0"/>
          <w:numId w:val="14"/>
        </w:numPr>
        <w:contextualSpacing/>
        <w:jc w:val="both"/>
        <w:rPr>
          <w:lang w:val="en-US"/>
        </w:rPr>
      </w:pPr>
      <w:r w:rsidRPr="0089402D">
        <w:rPr>
          <w:lang w:val="en-US"/>
        </w:rPr>
        <w:t>HISTOGRAM</w:t>
      </w:r>
      <w:r w:rsidRPr="00977B49">
        <w:rPr>
          <w:lang w:val="en-US"/>
        </w:rPr>
        <w:t xml:space="preserve"> returns all regions contributing to the COVER divided in different (contiguous) parts according to their accumulation index value (one part for each different accumulation value), which is assigned to the</w:t>
      </w:r>
      <w:r>
        <w:rPr>
          <w:lang w:val="en-US"/>
        </w:rPr>
        <w:t xml:space="preserve"> additional</w:t>
      </w:r>
      <w:r w:rsidRPr="00977B49">
        <w:rPr>
          <w:lang w:val="en-US"/>
        </w:rPr>
        <w:t xml:space="preserve"> </w:t>
      </w:r>
      <w:proofErr w:type="spellStart"/>
      <w:r w:rsidRPr="00977B49">
        <w:rPr>
          <w:i/>
          <w:lang w:val="en-US"/>
        </w:rPr>
        <w:t>AccIndex</w:t>
      </w:r>
      <w:proofErr w:type="spellEnd"/>
      <w:r w:rsidRPr="00977B49">
        <w:rPr>
          <w:i/>
          <w:lang w:val="en-US"/>
        </w:rPr>
        <w:t xml:space="preserve"> </w:t>
      </w:r>
      <w:r w:rsidRPr="00977B49">
        <w:rPr>
          <w:lang w:val="en-US"/>
        </w:rPr>
        <w:t>region attribute.</w:t>
      </w:r>
    </w:p>
    <w:p w14:paraId="42A676C6" w14:textId="77777777" w:rsidR="00E61978" w:rsidRPr="00977B49" w:rsidRDefault="00E61978" w:rsidP="00E61978">
      <w:pPr>
        <w:jc w:val="both"/>
        <w:rPr>
          <w:lang w:val="en-US"/>
        </w:rPr>
      </w:pPr>
      <w:r w:rsidRPr="00977B49">
        <w:rPr>
          <w:lang w:val="en-US"/>
        </w:rPr>
        <w:t>The syntax for all variants is the same as for the COVER statement, only replacing COVER with FLAT, HISTOGRAM, or SUM</w:t>
      </w:r>
      <w:r>
        <w:rPr>
          <w:lang w:val="en-US"/>
        </w:rPr>
        <w:t xml:space="preserve">MIT, respectively, as required. Output metadata, as well as region attributes and values, are as for the COVER statement, except for HISTOGRAM which always provides also the </w:t>
      </w:r>
      <w:proofErr w:type="spellStart"/>
      <w:r w:rsidRPr="006F576E">
        <w:rPr>
          <w:i/>
          <w:lang w:val="en-US"/>
        </w:rPr>
        <w:t>AccIndex</w:t>
      </w:r>
      <w:proofErr w:type="spellEnd"/>
      <w:r>
        <w:rPr>
          <w:lang w:val="en-US"/>
        </w:rPr>
        <w:t xml:space="preserve"> region attribute.</w:t>
      </w:r>
    </w:p>
    <w:p w14:paraId="072759CF" w14:textId="77777777" w:rsidR="00E61978" w:rsidRPr="00977B49" w:rsidRDefault="00E61978" w:rsidP="00E61978">
      <w:pPr>
        <w:jc w:val="both"/>
        <w:rPr>
          <w:lang w:val="en-US"/>
        </w:rPr>
      </w:pPr>
      <w:r w:rsidRPr="00977B49">
        <w:rPr>
          <w:lang w:val="en-US"/>
        </w:rPr>
        <w:tab/>
      </w:r>
      <w:r w:rsidRPr="00977B49">
        <w:rPr>
          <w:lang w:val="en-US"/>
        </w:rPr>
        <w:tab/>
      </w:r>
      <w:r w:rsidRPr="00977B49">
        <w:rPr>
          <w:lang w:val="en-US"/>
        </w:rPr>
        <w:tab/>
      </w:r>
    </w:p>
    <w:p w14:paraId="0BACFF71" w14:textId="77777777" w:rsidR="00E61978" w:rsidRPr="00977B49" w:rsidRDefault="00E61978" w:rsidP="00E61978">
      <w:pPr>
        <w:jc w:val="both"/>
        <w:rPr>
          <w:lang w:val="en-US"/>
        </w:rPr>
      </w:pPr>
      <w:r w:rsidRPr="00977B49">
        <w:rPr>
          <w:u w:val="single"/>
          <w:lang w:val="en-US"/>
        </w:rPr>
        <w:t>Example 1</w:t>
      </w:r>
      <w:r w:rsidRPr="00977B49">
        <w:rPr>
          <w:lang w:val="en-US"/>
        </w:rPr>
        <w:t>:</w:t>
      </w:r>
    </w:p>
    <w:p w14:paraId="06D05018" w14:textId="77777777" w:rsidR="00E61978" w:rsidRPr="00977B49" w:rsidRDefault="00E61978" w:rsidP="00E61978">
      <w:pPr>
        <w:jc w:val="both"/>
        <w:rPr>
          <w:lang w:val="en-US"/>
        </w:rPr>
      </w:pPr>
      <w:r w:rsidRPr="00977B49">
        <w:rPr>
          <w:lang w:val="en-US"/>
        </w:rPr>
        <w:t xml:space="preserve">RES = </w:t>
      </w:r>
      <w:proofErr w:type="gramStart"/>
      <w:r w:rsidRPr="00977B49">
        <w:rPr>
          <w:lang w:val="en-US"/>
        </w:rPr>
        <w:t>FLAT(</w:t>
      </w:r>
      <w:proofErr w:type="gramEnd"/>
      <w:r w:rsidRPr="00977B49">
        <w:rPr>
          <w:lang w:val="en-US"/>
        </w:rPr>
        <w:t xml:space="preserve">2, 4; </w:t>
      </w:r>
      <w:proofErr w:type="spellStart"/>
      <w:r w:rsidRPr="00977B49">
        <w:rPr>
          <w:lang w:val="en-US"/>
        </w:rPr>
        <w:t>groupby</w:t>
      </w:r>
      <w:proofErr w:type="spellEnd"/>
      <w:r w:rsidRPr="00977B49">
        <w:rPr>
          <w:lang w:val="en-US"/>
        </w:rPr>
        <w:t>: cell) EXP;</w:t>
      </w:r>
    </w:p>
    <w:p w14:paraId="009D6B7C" w14:textId="77777777" w:rsidR="00E61978" w:rsidRPr="00977B49" w:rsidRDefault="00E61978" w:rsidP="00E61978">
      <w:pPr>
        <w:jc w:val="both"/>
        <w:rPr>
          <w:lang w:val="en-US"/>
        </w:rPr>
      </w:pPr>
    </w:p>
    <w:p w14:paraId="32312174" w14:textId="77777777" w:rsidR="00E61978" w:rsidRPr="00977B49" w:rsidRDefault="00E61978" w:rsidP="00E61978">
      <w:pPr>
        <w:jc w:val="both"/>
        <w:rPr>
          <w:lang w:val="en-US"/>
        </w:rPr>
      </w:pPr>
      <w:r w:rsidRPr="00977B49">
        <w:rPr>
          <w:lang w:val="en-US"/>
        </w:rPr>
        <w:t xml:space="preserve">This GMQL statement computes the result grouping the input EXP samples by the values of their </w:t>
      </w:r>
      <w:r w:rsidRPr="00977B49">
        <w:rPr>
          <w:i/>
          <w:lang w:val="en-US"/>
        </w:rPr>
        <w:t xml:space="preserve">cell </w:t>
      </w:r>
      <w:r w:rsidRPr="00977B49">
        <w:rPr>
          <w:lang w:val="en-US"/>
        </w:rPr>
        <w:t>metadata attribute, thus one output RES sample is generated for each cell type.</w:t>
      </w:r>
    </w:p>
    <w:p w14:paraId="21DD3BD5" w14:textId="77777777" w:rsidR="00E61978" w:rsidRPr="00977B49" w:rsidRDefault="00E61978" w:rsidP="00E61978">
      <w:pPr>
        <w:jc w:val="both"/>
        <w:rPr>
          <w:lang w:val="en-US"/>
        </w:rPr>
      </w:pPr>
      <w:r w:rsidRPr="00977B49">
        <w:rPr>
          <w:lang w:val="en-US"/>
        </w:rPr>
        <w:t xml:space="preserve">Output regions are produced by concatenating all regions which would have been used to construct a </w:t>
      </w:r>
      <w:proofErr w:type="gramStart"/>
      <w:r w:rsidRPr="00977B49">
        <w:rPr>
          <w:lang w:val="en-US"/>
        </w:rPr>
        <w:t>COVER(</w:t>
      </w:r>
      <w:proofErr w:type="gramEnd"/>
      <w:r w:rsidRPr="00977B49">
        <w:rPr>
          <w:lang w:val="en-US"/>
        </w:rPr>
        <w:t>2,</w:t>
      </w:r>
      <w:r>
        <w:rPr>
          <w:lang w:val="en-US"/>
        </w:rPr>
        <w:t xml:space="preserve"> </w:t>
      </w:r>
      <w:r w:rsidRPr="00977B49">
        <w:rPr>
          <w:lang w:val="en-US"/>
        </w:rPr>
        <w:t>4) statement on the same dataset; Jaccard indexes (</w:t>
      </w:r>
      <w:proofErr w:type="spellStart"/>
      <w:r w:rsidRPr="00977B49">
        <w:rPr>
          <w:i/>
          <w:lang w:val="en-US"/>
        </w:rPr>
        <w:t>JaccardIntersect</w:t>
      </w:r>
      <w:proofErr w:type="spellEnd"/>
      <w:r w:rsidRPr="00977B49">
        <w:rPr>
          <w:lang w:val="en-US"/>
        </w:rPr>
        <w:t xml:space="preserve"> and </w:t>
      </w:r>
      <w:proofErr w:type="spellStart"/>
      <w:r w:rsidRPr="00977B49">
        <w:rPr>
          <w:i/>
          <w:lang w:val="en-US"/>
        </w:rPr>
        <w:t>JaccardResult</w:t>
      </w:r>
      <w:proofErr w:type="spellEnd"/>
      <w:r w:rsidRPr="00977B49">
        <w:rPr>
          <w:lang w:val="en-US"/>
        </w:rPr>
        <w:t xml:space="preserve">) are set as in the </w:t>
      </w:r>
      <w:r>
        <w:rPr>
          <w:lang w:val="en-US"/>
        </w:rPr>
        <w:t>COVER</w:t>
      </w:r>
      <w:r w:rsidRPr="00977B49">
        <w:rPr>
          <w:lang w:val="en-US"/>
        </w:rPr>
        <w:t xml:space="preserve"> case.</w:t>
      </w:r>
    </w:p>
    <w:p w14:paraId="3F4D0D71" w14:textId="77777777" w:rsidR="00E61978" w:rsidRPr="00977B49" w:rsidRDefault="00E61978" w:rsidP="00E61978">
      <w:pPr>
        <w:jc w:val="both"/>
        <w:rPr>
          <w:lang w:val="en-US"/>
        </w:rPr>
      </w:pPr>
    </w:p>
    <w:p w14:paraId="0A098CF2" w14:textId="77777777" w:rsidR="00E61978" w:rsidRPr="00977B49" w:rsidRDefault="00E61978" w:rsidP="00E61978">
      <w:pPr>
        <w:jc w:val="both"/>
        <w:rPr>
          <w:lang w:val="en-US"/>
        </w:rPr>
      </w:pPr>
      <w:r w:rsidRPr="00977B49">
        <w:rPr>
          <w:u w:val="single"/>
          <w:lang w:val="en-US"/>
        </w:rPr>
        <w:t>Example 2</w:t>
      </w:r>
      <w:r w:rsidRPr="00977B49">
        <w:rPr>
          <w:lang w:val="en-US"/>
        </w:rPr>
        <w:t>:</w:t>
      </w:r>
    </w:p>
    <w:p w14:paraId="2B70D677" w14:textId="77777777" w:rsidR="00E61978" w:rsidRPr="00977B49" w:rsidRDefault="00E61978" w:rsidP="00E61978">
      <w:pPr>
        <w:jc w:val="both"/>
        <w:rPr>
          <w:lang w:val="en-US"/>
        </w:rPr>
      </w:pPr>
      <w:r w:rsidRPr="00977B49">
        <w:rPr>
          <w:lang w:val="en-US"/>
        </w:rPr>
        <w:t xml:space="preserve">RES = </w:t>
      </w:r>
      <w:proofErr w:type="gramStart"/>
      <w:r w:rsidRPr="00977B49">
        <w:rPr>
          <w:lang w:val="en-US"/>
        </w:rPr>
        <w:t>SUMMIT(</w:t>
      </w:r>
      <w:proofErr w:type="gramEnd"/>
      <w:r w:rsidRPr="00977B49">
        <w:rPr>
          <w:lang w:val="en-US"/>
        </w:rPr>
        <w:t xml:space="preserve">2, 4; </w:t>
      </w:r>
      <w:proofErr w:type="spellStart"/>
      <w:r w:rsidRPr="00977B49">
        <w:rPr>
          <w:lang w:val="en-US"/>
        </w:rPr>
        <w:t>groupby</w:t>
      </w:r>
      <w:proofErr w:type="spellEnd"/>
      <w:r w:rsidRPr="00977B49">
        <w:rPr>
          <w:lang w:val="en-US"/>
        </w:rPr>
        <w:t>: cell) EXP;</w:t>
      </w:r>
    </w:p>
    <w:p w14:paraId="22E04FB3" w14:textId="77777777" w:rsidR="00E61978" w:rsidRPr="00977B49" w:rsidRDefault="00E61978" w:rsidP="00E61978">
      <w:pPr>
        <w:jc w:val="both"/>
        <w:rPr>
          <w:lang w:val="en-US"/>
        </w:rPr>
      </w:pPr>
    </w:p>
    <w:p w14:paraId="125E4FE9" w14:textId="77777777" w:rsidR="00E61978" w:rsidRPr="00977B49" w:rsidRDefault="00E61978" w:rsidP="00E61978">
      <w:pPr>
        <w:jc w:val="both"/>
        <w:rPr>
          <w:lang w:val="en-US"/>
        </w:rPr>
      </w:pPr>
      <w:r w:rsidRPr="00977B49">
        <w:rPr>
          <w:lang w:val="en-US"/>
        </w:rPr>
        <w:t xml:space="preserve">This GMQL statement computes the result grouping the input EXP samples by the values of their </w:t>
      </w:r>
      <w:r w:rsidRPr="00977B49">
        <w:rPr>
          <w:i/>
          <w:lang w:val="en-US"/>
        </w:rPr>
        <w:t xml:space="preserve">cell </w:t>
      </w:r>
      <w:r w:rsidRPr="00977B49">
        <w:rPr>
          <w:lang w:val="en-US"/>
        </w:rPr>
        <w:t>metadata attribute, thus one output RES sample is generated for each cell type.</w:t>
      </w:r>
    </w:p>
    <w:p w14:paraId="472C54DE" w14:textId="77777777" w:rsidR="00E61978" w:rsidRPr="00977B49" w:rsidRDefault="00E61978" w:rsidP="00E61978">
      <w:pPr>
        <w:jc w:val="both"/>
        <w:rPr>
          <w:lang w:val="en-US"/>
        </w:rPr>
      </w:pPr>
      <w:r w:rsidRPr="00977B49">
        <w:rPr>
          <w:lang w:val="en-US"/>
        </w:rPr>
        <w:t>Output regions are produced by extracting the highest accumulation</w:t>
      </w:r>
      <w:r>
        <w:rPr>
          <w:lang w:val="en-US"/>
        </w:rPr>
        <w:t xml:space="preserve"> of</w:t>
      </w:r>
      <w:r w:rsidRPr="00977B49">
        <w:rPr>
          <w:lang w:val="en-US"/>
        </w:rPr>
        <w:t xml:space="preserve"> overlapping (sub)regions</w:t>
      </w:r>
      <w:r>
        <w:rPr>
          <w:lang w:val="en-US"/>
        </w:rPr>
        <w:t>,</w:t>
      </w:r>
      <w:r w:rsidRPr="00977B49">
        <w:rPr>
          <w:lang w:val="en-US"/>
        </w:rPr>
        <w:t xml:space="preserve"> according to the methodologies described above; Jaccard indexes (</w:t>
      </w:r>
      <w:proofErr w:type="spellStart"/>
      <w:r w:rsidRPr="00977B49">
        <w:rPr>
          <w:i/>
          <w:lang w:val="en-US"/>
        </w:rPr>
        <w:t>JaccardIntersect</w:t>
      </w:r>
      <w:proofErr w:type="spellEnd"/>
      <w:r w:rsidRPr="00977B49">
        <w:rPr>
          <w:lang w:val="en-US"/>
        </w:rPr>
        <w:t xml:space="preserve"> and </w:t>
      </w:r>
      <w:proofErr w:type="spellStart"/>
      <w:r w:rsidRPr="00977B49">
        <w:rPr>
          <w:i/>
          <w:lang w:val="en-US"/>
        </w:rPr>
        <w:t>JaccardResult</w:t>
      </w:r>
      <w:proofErr w:type="spellEnd"/>
      <w:r w:rsidRPr="00977B49">
        <w:rPr>
          <w:lang w:val="en-US"/>
        </w:rPr>
        <w:t xml:space="preserve">) are set as in the </w:t>
      </w:r>
      <w:r>
        <w:rPr>
          <w:lang w:val="en-US"/>
        </w:rPr>
        <w:t>COVER</w:t>
      </w:r>
      <w:r w:rsidRPr="00977B49">
        <w:rPr>
          <w:lang w:val="en-US"/>
        </w:rPr>
        <w:t xml:space="preserve"> case.</w:t>
      </w:r>
    </w:p>
    <w:p w14:paraId="0AC09D79" w14:textId="77777777" w:rsidR="00E61978" w:rsidRPr="00977B49" w:rsidRDefault="00E61978" w:rsidP="00E61978">
      <w:pPr>
        <w:jc w:val="both"/>
        <w:rPr>
          <w:lang w:val="en-US"/>
        </w:rPr>
      </w:pPr>
    </w:p>
    <w:p w14:paraId="1A65CFC0" w14:textId="77777777" w:rsidR="00E61978" w:rsidRPr="00977B49" w:rsidRDefault="00E61978" w:rsidP="00F826C2">
      <w:pPr>
        <w:keepNext/>
        <w:jc w:val="both"/>
        <w:rPr>
          <w:lang w:val="en-US"/>
        </w:rPr>
      </w:pPr>
      <w:r w:rsidRPr="00977B49">
        <w:rPr>
          <w:u w:val="single"/>
          <w:lang w:val="en-US"/>
        </w:rPr>
        <w:lastRenderedPageBreak/>
        <w:t>Example 3</w:t>
      </w:r>
      <w:r w:rsidRPr="00977B49">
        <w:rPr>
          <w:lang w:val="en-US"/>
        </w:rPr>
        <w:t>:</w:t>
      </w:r>
    </w:p>
    <w:p w14:paraId="4EDFB358" w14:textId="77777777" w:rsidR="00E61978" w:rsidRPr="00977B49" w:rsidRDefault="00E61978" w:rsidP="00F826C2">
      <w:pPr>
        <w:keepNext/>
        <w:jc w:val="both"/>
        <w:rPr>
          <w:lang w:val="en-US"/>
        </w:rPr>
      </w:pPr>
      <w:r w:rsidRPr="00977B49">
        <w:rPr>
          <w:lang w:val="en-US"/>
        </w:rPr>
        <w:t xml:space="preserve">RES = </w:t>
      </w:r>
      <w:proofErr w:type="gramStart"/>
      <w:r w:rsidRPr="00977B49">
        <w:rPr>
          <w:lang w:val="en-US"/>
        </w:rPr>
        <w:t>HISTOGRAM(</w:t>
      </w:r>
      <w:proofErr w:type="gramEnd"/>
      <w:r w:rsidRPr="00977B49">
        <w:rPr>
          <w:lang w:val="en-US"/>
        </w:rPr>
        <w:t xml:space="preserve">2, 4; </w:t>
      </w:r>
      <w:proofErr w:type="spellStart"/>
      <w:r w:rsidRPr="00977B49">
        <w:rPr>
          <w:lang w:val="en-US"/>
        </w:rPr>
        <w:t>groupby</w:t>
      </w:r>
      <w:proofErr w:type="spellEnd"/>
      <w:r w:rsidRPr="00977B49">
        <w:rPr>
          <w:lang w:val="en-US"/>
        </w:rPr>
        <w:t>: cell) EXP;</w:t>
      </w:r>
    </w:p>
    <w:p w14:paraId="76F01274" w14:textId="77777777" w:rsidR="00E61978" w:rsidRPr="00977B49" w:rsidRDefault="00E61978" w:rsidP="00F826C2">
      <w:pPr>
        <w:keepNext/>
        <w:jc w:val="both"/>
        <w:rPr>
          <w:lang w:val="en-US"/>
        </w:rPr>
      </w:pPr>
    </w:p>
    <w:p w14:paraId="7300E406" w14:textId="77777777" w:rsidR="00E61978" w:rsidRPr="00977B49" w:rsidRDefault="00E61978" w:rsidP="00E61978">
      <w:pPr>
        <w:jc w:val="both"/>
        <w:rPr>
          <w:lang w:val="en-US"/>
        </w:rPr>
      </w:pPr>
      <w:r w:rsidRPr="00977B49">
        <w:rPr>
          <w:lang w:val="en-US"/>
        </w:rPr>
        <w:t xml:space="preserve">This GMQL statement computes the result grouping the input EXP samples by the values of their </w:t>
      </w:r>
      <w:r w:rsidRPr="00977B49">
        <w:rPr>
          <w:i/>
          <w:lang w:val="en-US"/>
        </w:rPr>
        <w:t xml:space="preserve">cell </w:t>
      </w:r>
      <w:r w:rsidRPr="00977B49">
        <w:rPr>
          <w:lang w:val="en-US"/>
        </w:rPr>
        <w:t>metadata attribute, thus one output RES sample is generated for each cell type.</w:t>
      </w:r>
    </w:p>
    <w:p w14:paraId="0438AC00" w14:textId="77777777" w:rsidR="00E61978" w:rsidRDefault="00E61978" w:rsidP="00E61978">
      <w:pPr>
        <w:jc w:val="both"/>
        <w:rPr>
          <w:lang w:val="en-US"/>
        </w:rPr>
      </w:pPr>
      <w:r w:rsidRPr="00977B49">
        <w:rPr>
          <w:lang w:val="en-US"/>
        </w:rPr>
        <w:t>Output regions are produced by dividing results from COVER in contiguous sub</w:t>
      </w:r>
      <w:r>
        <w:rPr>
          <w:lang w:val="en-US"/>
        </w:rPr>
        <w:t>-</w:t>
      </w:r>
      <w:r w:rsidRPr="00977B49">
        <w:rPr>
          <w:lang w:val="en-US"/>
        </w:rPr>
        <w:t xml:space="preserve">regions according to the varying accumulation values (from 2 to 4 in this case): one region for each accumulation value (see figure </w:t>
      </w:r>
      <w:r>
        <w:rPr>
          <w:lang w:val="en-US"/>
        </w:rPr>
        <w:t xml:space="preserve">below </w:t>
      </w:r>
      <w:r w:rsidRPr="00977B49">
        <w:rPr>
          <w:lang w:val="en-US"/>
        </w:rPr>
        <w:t>for a visual explanation</w:t>
      </w:r>
      <w:r>
        <w:rPr>
          <w:lang w:val="en-US"/>
        </w:rPr>
        <w:t>; please note that in the figure HISTOGRAM_sample2 the accumulation values of some regions do not appear due to the complexity of the example and the limited figure resolution</w:t>
      </w:r>
      <w:r w:rsidRPr="00977B49">
        <w:rPr>
          <w:lang w:val="en-US"/>
        </w:rPr>
        <w:t>)</w:t>
      </w:r>
      <w:r>
        <w:rPr>
          <w:lang w:val="en-US"/>
        </w:rPr>
        <w:t>.</w:t>
      </w:r>
      <w:r w:rsidRPr="00977B49">
        <w:rPr>
          <w:lang w:val="en-US"/>
        </w:rPr>
        <w:t xml:space="preserve"> Jaccard indexes (</w:t>
      </w:r>
      <w:proofErr w:type="spellStart"/>
      <w:r w:rsidRPr="00977B49">
        <w:rPr>
          <w:i/>
          <w:lang w:val="en-US"/>
        </w:rPr>
        <w:t>JaccardIntersect</w:t>
      </w:r>
      <w:proofErr w:type="spellEnd"/>
      <w:r w:rsidRPr="00977B49">
        <w:rPr>
          <w:lang w:val="en-US"/>
        </w:rPr>
        <w:t xml:space="preserve"> and </w:t>
      </w:r>
      <w:proofErr w:type="spellStart"/>
      <w:r w:rsidRPr="00977B49">
        <w:rPr>
          <w:i/>
          <w:lang w:val="en-US"/>
        </w:rPr>
        <w:t>JaccardResult</w:t>
      </w:r>
      <w:proofErr w:type="spellEnd"/>
      <w:r w:rsidRPr="00977B49">
        <w:rPr>
          <w:lang w:val="en-US"/>
        </w:rPr>
        <w:t xml:space="preserve">) are set </w:t>
      </w:r>
      <w:r>
        <w:rPr>
          <w:lang w:val="en-US"/>
        </w:rPr>
        <w:t>as</w:t>
      </w:r>
      <w:r w:rsidRPr="00977B49">
        <w:rPr>
          <w:lang w:val="en-US"/>
        </w:rPr>
        <w:t xml:space="preserve"> in the </w:t>
      </w:r>
      <w:r>
        <w:rPr>
          <w:lang w:val="en-US"/>
        </w:rPr>
        <w:t>COVER</w:t>
      </w:r>
      <w:r w:rsidRPr="00977B49">
        <w:rPr>
          <w:lang w:val="en-US"/>
        </w:rPr>
        <w:t xml:space="preserve"> case.</w:t>
      </w:r>
    </w:p>
    <w:p w14:paraId="0D2B2C2F" w14:textId="77777777" w:rsidR="00E61978" w:rsidRDefault="00E61978" w:rsidP="00E61978">
      <w:pPr>
        <w:jc w:val="both"/>
        <w:rPr>
          <w:lang w:val="en-US"/>
        </w:rPr>
      </w:pPr>
    </w:p>
    <w:p w14:paraId="4C4AB2AF" w14:textId="77777777" w:rsidR="00E61978" w:rsidRDefault="00E61978" w:rsidP="00E61978">
      <w:pPr>
        <w:jc w:val="both"/>
        <w:rPr>
          <w:sz w:val="40"/>
          <w:szCs w:val="40"/>
        </w:rPr>
      </w:pPr>
      <w:r w:rsidRPr="005B7444">
        <w:rPr>
          <w:noProof/>
          <w:sz w:val="40"/>
          <w:szCs w:val="40"/>
          <w:lang w:val="en-US" w:eastAsia="en-US"/>
        </w:rPr>
        <w:drawing>
          <wp:inline distT="0" distB="0" distL="0" distR="0" wp14:anchorId="2A7CB7BC" wp14:editId="0DA16D0F">
            <wp:extent cx="5733415" cy="4235450"/>
            <wp:effectExtent l="0" t="0" r="6985"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3415" cy="4235450"/>
                    </a:xfrm>
                    <a:prstGeom prst="rect">
                      <a:avLst/>
                    </a:prstGeom>
                  </pic:spPr>
                </pic:pic>
              </a:graphicData>
            </a:graphic>
          </wp:inline>
        </w:drawing>
      </w:r>
    </w:p>
    <w:p w14:paraId="68B5B279" w14:textId="77777777" w:rsidR="00E61978" w:rsidRPr="00E569B1" w:rsidRDefault="00E61978" w:rsidP="00E61978">
      <w:pPr>
        <w:jc w:val="both"/>
      </w:pPr>
    </w:p>
    <w:p w14:paraId="1D8CB010" w14:textId="77777777" w:rsidR="00E61978" w:rsidRPr="00D67711" w:rsidRDefault="00E61978" w:rsidP="00E61978">
      <w:pPr>
        <w:jc w:val="both"/>
        <w:rPr>
          <w:color w:val="FF0000"/>
          <w:u w:val="single"/>
          <w:lang w:val="en-US"/>
        </w:rPr>
      </w:pPr>
      <w:r w:rsidRPr="00D67711">
        <w:rPr>
          <w:u w:val="single"/>
          <w:lang w:val="en-US"/>
        </w:rPr>
        <w:t>Example 4:</w:t>
      </w:r>
    </w:p>
    <w:p w14:paraId="394B2310" w14:textId="77777777" w:rsidR="00E61978" w:rsidRDefault="00E61978" w:rsidP="00E61978">
      <w:pPr>
        <w:jc w:val="both"/>
        <w:rPr>
          <w:lang w:val="en-US"/>
        </w:rPr>
      </w:pPr>
      <w:r>
        <w:rPr>
          <w:lang w:val="en-US"/>
        </w:rPr>
        <w:t xml:space="preserve">RES = </w:t>
      </w:r>
      <w:proofErr w:type="gramStart"/>
      <w:r>
        <w:rPr>
          <w:lang w:val="en-US"/>
        </w:rPr>
        <w:t>HISTOGRAM(</w:t>
      </w:r>
      <w:proofErr w:type="gramEnd"/>
      <w:r>
        <w:rPr>
          <w:lang w:val="en-US"/>
        </w:rPr>
        <w:t>ALL/2, (ALL+1)/2</w:t>
      </w:r>
      <w:r w:rsidRPr="00977B49">
        <w:rPr>
          <w:lang w:val="en-US"/>
        </w:rPr>
        <w:t xml:space="preserve">; </w:t>
      </w:r>
      <w:proofErr w:type="spellStart"/>
      <w:r w:rsidRPr="00977B49">
        <w:rPr>
          <w:lang w:val="en-US"/>
        </w:rPr>
        <w:t>groupby</w:t>
      </w:r>
      <w:proofErr w:type="spellEnd"/>
      <w:r w:rsidRPr="00977B49">
        <w:rPr>
          <w:lang w:val="en-US"/>
        </w:rPr>
        <w:t xml:space="preserve">: </w:t>
      </w:r>
      <w:proofErr w:type="spellStart"/>
      <w:r>
        <w:rPr>
          <w:lang w:val="en-US"/>
        </w:rPr>
        <w:t>antibody_target</w:t>
      </w:r>
      <w:proofErr w:type="spellEnd"/>
      <w:r w:rsidRPr="00977B49">
        <w:rPr>
          <w:lang w:val="en-US"/>
        </w:rPr>
        <w:t>) EXP;</w:t>
      </w:r>
    </w:p>
    <w:p w14:paraId="128D0112" w14:textId="77777777" w:rsidR="00E61978" w:rsidRDefault="00E61978" w:rsidP="00E61978">
      <w:pPr>
        <w:jc w:val="both"/>
        <w:rPr>
          <w:lang w:val="en-US"/>
        </w:rPr>
      </w:pPr>
    </w:p>
    <w:p w14:paraId="466EC45D" w14:textId="77777777" w:rsidR="00E61978" w:rsidRDefault="00E61978" w:rsidP="00E61978">
      <w:pPr>
        <w:jc w:val="both"/>
        <w:rPr>
          <w:lang w:val="en-US"/>
        </w:rPr>
      </w:pPr>
      <w:r>
        <w:rPr>
          <w:lang w:val="en-US"/>
        </w:rPr>
        <w:t xml:space="preserve">This statement computes the result grouping the input EXP samples by the values of their </w:t>
      </w:r>
      <w:proofErr w:type="spellStart"/>
      <w:r>
        <w:rPr>
          <w:i/>
          <w:lang w:val="en-US"/>
        </w:rPr>
        <w:t>antibody_target</w:t>
      </w:r>
      <w:proofErr w:type="spellEnd"/>
      <w:r>
        <w:rPr>
          <w:lang w:val="en-US"/>
        </w:rPr>
        <w:t xml:space="preserve"> metadata attribute, thus one output sample is generated for each type of </w:t>
      </w:r>
      <w:proofErr w:type="spellStart"/>
      <w:r>
        <w:rPr>
          <w:lang w:val="en-US"/>
        </w:rPr>
        <w:t>antybody</w:t>
      </w:r>
      <w:proofErr w:type="spellEnd"/>
      <w:r>
        <w:rPr>
          <w:lang w:val="en-US"/>
        </w:rPr>
        <w:t xml:space="preserve"> target. </w:t>
      </w:r>
    </w:p>
    <w:p w14:paraId="226FFFCD" w14:textId="450FF5FE" w:rsidR="00E61978" w:rsidRDefault="00E61978" w:rsidP="00E61978">
      <w:pPr>
        <w:jc w:val="both"/>
        <w:rPr>
          <w:lang w:val="en-US"/>
        </w:rPr>
      </w:pPr>
      <w:r>
        <w:rPr>
          <w:lang w:val="en-US"/>
        </w:rPr>
        <w:t xml:space="preserve">Assuming that the cardinality of the EXP dataset is of 8 samples, then ALL = 8. By computing the simple arithmetic operations, we obtain </w:t>
      </w:r>
      <w:proofErr w:type="spellStart"/>
      <w:r>
        <w:rPr>
          <w:i/>
          <w:lang w:val="en-US"/>
        </w:rPr>
        <w:t>minAcc</w:t>
      </w:r>
      <w:proofErr w:type="spellEnd"/>
      <w:r>
        <w:rPr>
          <w:lang w:val="en-US"/>
        </w:rPr>
        <w:t xml:space="preserve"> = 4 and </w:t>
      </w:r>
      <w:proofErr w:type="spellStart"/>
      <w:r>
        <w:rPr>
          <w:i/>
          <w:lang w:val="en-US"/>
        </w:rPr>
        <w:t>maxAcc</w:t>
      </w:r>
      <w:proofErr w:type="spellEnd"/>
      <w:r>
        <w:rPr>
          <w:lang w:val="en-US"/>
        </w:rPr>
        <w:t xml:space="preserve"> = </w:t>
      </w:r>
      <w:proofErr w:type="gramStart"/>
      <w:r>
        <w:rPr>
          <w:lang w:val="en-US"/>
        </w:rPr>
        <w:t>floor(</w:t>
      </w:r>
      <w:proofErr w:type="gramEnd"/>
      <w:r>
        <w:rPr>
          <w:lang w:val="en-US"/>
        </w:rPr>
        <w:t xml:space="preserve">4.5). Therefore, the output regions are produced exactly as if the user had performed an </w:t>
      </w:r>
      <w:proofErr w:type="gramStart"/>
      <w:r>
        <w:rPr>
          <w:lang w:val="en-US"/>
        </w:rPr>
        <w:t>HISTOGRAM(</w:t>
      </w:r>
      <w:proofErr w:type="gramEnd"/>
      <w:r>
        <w:rPr>
          <w:lang w:val="en-US"/>
        </w:rPr>
        <w:t xml:space="preserve">4, 4), after applying the </w:t>
      </w:r>
      <w:proofErr w:type="spellStart"/>
      <w:r>
        <w:rPr>
          <w:i/>
          <w:lang w:val="en-US"/>
        </w:rPr>
        <w:t>groupby</w:t>
      </w:r>
      <w:proofErr w:type="spellEnd"/>
      <w:r>
        <w:rPr>
          <w:lang w:val="en-US"/>
        </w:rPr>
        <w:t xml:space="preserve"> option, i.e., HISTOGRAM(4, 4</w:t>
      </w:r>
      <w:r w:rsidRPr="00977B49">
        <w:rPr>
          <w:lang w:val="en-US"/>
        </w:rPr>
        <w:t xml:space="preserve">; </w:t>
      </w:r>
      <w:proofErr w:type="spellStart"/>
      <w:r w:rsidRPr="00977B49">
        <w:rPr>
          <w:lang w:val="en-US"/>
        </w:rPr>
        <w:t>groupby</w:t>
      </w:r>
      <w:proofErr w:type="spellEnd"/>
      <w:r w:rsidRPr="00977B49">
        <w:rPr>
          <w:lang w:val="en-US"/>
        </w:rPr>
        <w:t xml:space="preserve">: </w:t>
      </w:r>
      <w:proofErr w:type="spellStart"/>
      <w:r>
        <w:rPr>
          <w:lang w:val="en-US"/>
        </w:rPr>
        <w:t>antibody_target</w:t>
      </w:r>
      <w:proofErr w:type="spellEnd"/>
      <w:r>
        <w:rPr>
          <w:lang w:val="en-US"/>
        </w:rPr>
        <w:t xml:space="preserve">). </w:t>
      </w:r>
    </w:p>
    <w:p w14:paraId="105CF335" w14:textId="58EAFB3D" w:rsidR="002523E8" w:rsidRDefault="002523E8" w:rsidP="00E61978">
      <w:pPr>
        <w:jc w:val="both"/>
        <w:rPr>
          <w:lang w:val="en-US"/>
        </w:rPr>
      </w:pPr>
    </w:p>
    <w:p w14:paraId="21DA5357" w14:textId="0BABF3EE" w:rsidR="002523E8" w:rsidRPr="00282A73" w:rsidRDefault="002523E8" w:rsidP="002523E8">
      <w:pPr>
        <w:pStyle w:val="Titolo1"/>
        <w:jc w:val="both"/>
        <w:rPr>
          <w:lang w:val="en-US"/>
        </w:rPr>
      </w:pPr>
      <w:bookmarkStart w:id="47" w:name="_Toc19192312"/>
      <w:r>
        <w:rPr>
          <w:lang w:val="en-US"/>
        </w:rPr>
        <w:lastRenderedPageBreak/>
        <w:t>C</w:t>
      </w:r>
      <w:r w:rsidRPr="00282A73">
        <w:rPr>
          <w:lang w:val="en-US"/>
        </w:rPr>
        <w:t xml:space="preserve">. </w:t>
      </w:r>
      <w:r>
        <w:rPr>
          <w:lang w:val="en-US"/>
        </w:rPr>
        <w:t xml:space="preserve">FEDERATED </w:t>
      </w:r>
      <w:r w:rsidR="001960B3">
        <w:rPr>
          <w:lang w:val="en-US"/>
        </w:rPr>
        <w:t>EXTENSIONS</w:t>
      </w:r>
      <w:bookmarkEnd w:id="47"/>
      <w:r>
        <w:rPr>
          <w:lang w:val="en-US"/>
        </w:rPr>
        <w:t xml:space="preserve"> </w:t>
      </w:r>
    </w:p>
    <w:p w14:paraId="6E6CB9FC" w14:textId="59DDF5F7" w:rsidR="002523E8" w:rsidRDefault="00EB6E74" w:rsidP="00E61978">
      <w:pPr>
        <w:jc w:val="both"/>
        <w:rPr>
          <w:lang w:val="en-US"/>
        </w:rPr>
      </w:pPr>
      <w:r>
        <w:rPr>
          <w:lang w:val="en-US"/>
        </w:rPr>
        <w:t>A federated GMQL query is executed at two or more communicating servers or clouds (</w:t>
      </w:r>
      <w:r w:rsidR="00540E42">
        <w:rPr>
          <w:lang w:val="en-US"/>
        </w:rPr>
        <w:t xml:space="preserve">each one </w:t>
      </w:r>
      <w:r>
        <w:rPr>
          <w:lang w:val="en-US"/>
        </w:rPr>
        <w:t xml:space="preserve">from now on called GMQL INSTANCE). Such execution is launched at a given GMQL instance by a user and terminates at that site with a MATERIALIZE statement that moves the result in the user’s private space. </w:t>
      </w:r>
      <w:r w:rsidR="00540E42">
        <w:rPr>
          <w:lang w:val="en-US"/>
        </w:rPr>
        <w:t>Usual GMQL queries</w:t>
      </w:r>
      <w:r>
        <w:rPr>
          <w:lang w:val="en-US"/>
        </w:rPr>
        <w:t xml:space="preserve"> are extended by means of directives and operation allocations.</w:t>
      </w:r>
    </w:p>
    <w:p w14:paraId="013FF4F3" w14:textId="0DA4D0F8" w:rsidR="002523E8" w:rsidRDefault="002523E8" w:rsidP="00E61978">
      <w:pPr>
        <w:jc w:val="both"/>
        <w:rPr>
          <w:lang w:val="en-US"/>
        </w:rPr>
      </w:pPr>
    </w:p>
    <w:p w14:paraId="7FC19CA3" w14:textId="77777777" w:rsidR="00A01500" w:rsidRDefault="00A01500" w:rsidP="00540E42">
      <w:pPr>
        <w:pStyle w:val="Paragrafoelenco"/>
        <w:numPr>
          <w:ilvl w:val="0"/>
          <w:numId w:val="39"/>
        </w:numPr>
        <w:jc w:val="both"/>
        <w:rPr>
          <w:b/>
          <w:bCs/>
          <w:lang w:val="en-US"/>
        </w:rPr>
      </w:pPr>
      <w:r>
        <w:rPr>
          <w:b/>
          <w:bCs/>
          <w:lang w:val="en-US"/>
        </w:rPr>
        <w:t>Operator allocation:</w:t>
      </w:r>
    </w:p>
    <w:p w14:paraId="0DA9DCED" w14:textId="26B8AED0" w:rsidR="00A01500" w:rsidRDefault="00A01500" w:rsidP="00540E42">
      <w:pPr>
        <w:pStyle w:val="Paragrafoelenco"/>
        <w:jc w:val="both"/>
        <w:rPr>
          <w:b/>
          <w:bCs/>
          <w:lang w:val="en-US"/>
        </w:rPr>
      </w:pPr>
      <w:r w:rsidRPr="00A01500">
        <w:rPr>
          <w:lang w:val="en-US"/>
        </w:rPr>
        <w:t xml:space="preserve">A new named optional parameter </w:t>
      </w:r>
      <w:r w:rsidRPr="00A01500">
        <w:rPr>
          <w:b/>
          <w:bCs/>
          <w:lang w:val="en-US"/>
        </w:rPr>
        <w:t xml:space="preserve">[at: </w:t>
      </w:r>
      <w:proofErr w:type="spellStart"/>
      <w:r w:rsidRPr="00A01500">
        <w:rPr>
          <w:b/>
          <w:bCs/>
          <w:lang w:val="en-US"/>
        </w:rPr>
        <w:t>instance_name</w:t>
      </w:r>
      <w:proofErr w:type="spellEnd"/>
      <w:r w:rsidRPr="00A01500">
        <w:rPr>
          <w:b/>
          <w:bCs/>
          <w:lang w:val="en-US"/>
        </w:rPr>
        <w:t xml:space="preserve">] </w:t>
      </w:r>
      <w:r w:rsidRPr="00A01500">
        <w:rPr>
          <w:lang w:val="en-US"/>
        </w:rPr>
        <w:t>is available for all the operator</w:t>
      </w:r>
      <w:r w:rsidR="009A3B70">
        <w:rPr>
          <w:lang w:val="en-US"/>
        </w:rPr>
        <w:t>s</w:t>
      </w:r>
      <w:r w:rsidRPr="00A01500">
        <w:rPr>
          <w:lang w:val="en-US"/>
        </w:rPr>
        <w:t>.</w:t>
      </w:r>
      <w:r>
        <w:rPr>
          <w:lang w:val="en-US"/>
        </w:rPr>
        <w:t xml:space="preserve"> It</w:t>
      </w:r>
      <w:r w:rsidRPr="00A01500">
        <w:rPr>
          <w:lang w:val="en-US"/>
        </w:rPr>
        <w:t xml:space="preserve"> indicates that the operation has to be performed on the specified GMQL instance. </w:t>
      </w:r>
      <w:r w:rsidR="00540E42">
        <w:rPr>
          <w:lang w:val="en-US"/>
        </w:rPr>
        <w:t>I</w:t>
      </w:r>
      <w:r w:rsidRPr="00A01500">
        <w:rPr>
          <w:lang w:val="en-US"/>
        </w:rPr>
        <w:t>f a policy is specified</w:t>
      </w:r>
      <w:r w:rsidR="009A3B70">
        <w:rPr>
          <w:lang w:val="en-US"/>
        </w:rPr>
        <w:t xml:space="preserve"> (as described below)</w:t>
      </w:r>
      <w:r w:rsidRPr="00A01500">
        <w:rPr>
          <w:lang w:val="en-US"/>
        </w:rPr>
        <w:t xml:space="preserve">, the </w:t>
      </w:r>
      <w:r w:rsidR="009A3B70">
        <w:rPr>
          <w:lang w:val="en-US"/>
        </w:rPr>
        <w:t>operators</w:t>
      </w:r>
      <w:r w:rsidR="00540E42">
        <w:rPr>
          <w:lang w:val="en-US"/>
        </w:rPr>
        <w:t xml:space="preserve"> for which the parameter is missing are automatically</w:t>
      </w:r>
      <w:r w:rsidRPr="00A01500">
        <w:rPr>
          <w:lang w:val="en-US"/>
        </w:rPr>
        <w:t xml:space="preserve"> </w:t>
      </w:r>
      <w:r w:rsidR="00540E42">
        <w:rPr>
          <w:lang w:val="en-US"/>
        </w:rPr>
        <w:t>allocated</w:t>
      </w:r>
      <w:r w:rsidRPr="00A01500">
        <w:rPr>
          <w:lang w:val="en-US"/>
        </w:rPr>
        <w:t xml:space="preserve"> by the policy. The SELECT operation that applies directly to a GDM dataset must be allocated at the GMQL instance where the dataset is stored – as this operation is also responsible of loading the dataset from the file system.</w:t>
      </w:r>
    </w:p>
    <w:p w14:paraId="2E388350" w14:textId="0DE67C67" w:rsidR="00A01500" w:rsidRDefault="00A01500" w:rsidP="00540E42">
      <w:pPr>
        <w:pStyle w:val="Paragrafoelenco"/>
        <w:jc w:val="both"/>
        <w:rPr>
          <w:lang w:val="en-US"/>
        </w:rPr>
      </w:pPr>
    </w:p>
    <w:p w14:paraId="2A157660" w14:textId="2887F1E6" w:rsidR="00FB758D" w:rsidRPr="00977B49" w:rsidRDefault="00FB758D" w:rsidP="00FB758D">
      <w:pPr>
        <w:jc w:val="both"/>
        <w:rPr>
          <w:lang w:val="en-US"/>
        </w:rPr>
      </w:pPr>
      <w:r w:rsidRPr="00977B49">
        <w:rPr>
          <w:u w:val="single"/>
          <w:lang w:val="en-US"/>
        </w:rPr>
        <w:t xml:space="preserve">Example </w:t>
      </w:r>
      <w:r>
        <w:rPr>
          <w:u w:val="single"/>
          <w:lang w:val="en-US"/>
        </w:rPr>
        <w:t>1</w:t>
      </w:r>
      <w:r w:rsidRPr="00977B49">
        <w:rPr>
          <w:lang w:val="en-US"/>
        </w:rPr>
        <w:t>:</w:t>
      </w:r>
    </w:p>
    <w:p w14:paraId="146AFC99" w14:textId="00684A64" w:rsidR="00FB758D" w:rsidRPr="00977B49" w:rsidRDefault="00D761AB" w:rsidP="00FB758D">
      <w:pPr>
        <w:jc w:val="both"/>
        <w:rPr>
          <w:lang w:val="en-US"/>
        </w:rPr>
      </w:pPr>
      <w:r>
        <w:rPr>
          <w:lang w:val="en-US"/>
        </w:rPr>
        <w:t>RES</w:t>
      </w:r>
      <w:r w:rsidR="00FB758D" w:rsidRPr="00977B49">
        <w:rPr>
          <w:lang w:val="en-US"/>
        </w:rPr>
        <w:t xml:space="preserve"> = </w:t>
      </w:r>
      <w:proofErr w:type="gramStart"/>
      <w:r>
        <w:rPr>
          <w:lang w:val="en-US"/>
        </w:rPr>
        <w:t>JOIN</w:t>
      </w:r>
      <w:r w:rsidR="00FB758D" w:rsidRPr="00977B49">
        <w:rPr>
          <w:lang w:val="en-US"/>
        </w:rPr>
        <w:t>(</w:t>
      </w:r>
      <w:proofErr w:type="spellStart"/>
      <w:proofErr w:type="gramEnd"/>
      <w:r>
        <w:rPr>
          <w:lang w:val="en-US"/>
        </w:rPr>
        <w:t>dist</w:t>
      </w:r>
      <w:proofErr w:type="spellEnd"/>
      <w:r>
        <w:rPr>
          <w:lang w:val="en-US"/>
        </w:rPr>
        <w:t xml:space="preserve"> &lt; 100; output: left; </w:t>
      </w:r>
      <w:proofErr w:type="spellStart"/>
      <w:r w:rsidR="00FB758D">
        <w:rPr>
          <w:lang w:val="en-US"/>
        </w:rPr>
        <w:t>at:CINECA</w:t>
      </w:r>
      <w:proofErr w:type="spellEnd"/>
      <w:r w:rsidR="00FB758D" w:rsidRPr="00977B49">
        <w:rPr>
          <w:lang w:val="en-US"/>
        </w:rPr>
        <w:t xml:space="preserve">) </w:t>
      </w:r>
      <w:r>
        <w:rPr>
          <w:lang w:val="en-US"/>
        </w:rPr>
        <w:t xml:space="preserve">genes </w:t>
      </w:r>
      <w:proofErr w:type="spellStart"/>
      <w:r w:rsidR="00FB758D">
        <w:rPr>
          <w:lang w:val="en-US"/>
        </w:rPr>
        <w:t>myMutation</w:t>
      </w:r>
      <w:r>
        <w:rPr>
          <w:lang w:val="en-US"/>
        </w:rPr>
        <w:t>s</w:t>
      </w:r>
      <w:proofErr w:type="spellEnd"/>
      <w:r>
        <w:rPr>
          <w:lang w:val="en-US"/>
        </w:rPr>
        <w:t xml:space="preserve"> </w:t>
      </w:r>
      <w:r w:rsidR="00FB758D" w:rsidRPr="00977B49">
        <w:rPr>
          <w:lang w:val="en-US"/>
        </w:rPr>
        <w:t>;</w:t>
      </w:r>
    </w:p>
    <w:p w14:paraId="5E3F369C" w14:textId="02BFBB32" w:rsidR="00FB758D" w:rsidRDefault="00FB758D" w:rsidP="00D761AB">
      <w:pPr>
        <w:jc w:val="both"/>
        <w:rPr>
          <w:lang w:val="en-US"/>
        </w:rPr>
      </w:pPr>
    </w:p>
    <w:p w14:paraId="107D1CF9" w14:textId="47EF04EA" w:rsidR="00D761AB" w:rsidRPr="00D761AB" w:rsidRDefault="00D761AB" w:rsidP="00D761AB">
      <w:pPr>
        <w:jc w:val="both"/>
        <w:rPr>
          <w:lang w:val="en-US"/>
        </w:rPr>
      </w:pPr>
      <w:r>
        <w:rPr>
          <w:lang w:val="en-US"/>
        </w:rPr>
        <w:t xml:space="preserve">This statement executes a JOIN between the two datasets </w:t>
      </w:r>
      <w:bookmarkStart w:id="48" w:name="_GoBack"/>
      <w:bookmarkEnd w:id="48"/>
      <w:r>
        <w:rPr>
          <w:lang w:val="en-US"/>
        </w:rPr>
        <w:t>“genes” and “</w:t>
      </w:r>
      <w:proofErr w:type="spellStart"/>
      <w:r>
        <w:rPr>
          <w:lang w:val="en-US"/>
        </w:rPr>
        <w:t>myMutations</w:t>
      </w:r>
      <w:proofErr w:type="spellEnd"/>
      <w:r>
        <w:rPr>
          <w:lang w:val="en-US"/>
        </w:rPr>
        <w:t>” on the CINECA instance.</w:t>
      </w:r>
    </w:p>
    <w:p w14:paraId="27088BC3" w14:textId="77777777" w:rsidR="00FB758D" w:rsidRPr="00540E42" w:rsidRDefault="00FB758D" w:rsidP="00540E42">
      <w:pPr>
        <w:pStyle w:val="Paragrafoelenco"/>
        <w:jc w:val="both"/>
        <w:rPr>
          <w:lang w:val="en-US"/>
        </w:rPr>
      </w:pPr>
    </w:p>
    <w:p w14:paraId="344B1BD5" w14:textId="68E0A86A" w:rsidR="00F227E4" w:rsidRPr="00540E42" w:rsidRDefault="002523E8" w:rsidP="00540E42">
      <w:pPr>
        <w:pStyle w:val="Paragrafoelenco"/>
        <w:numPr>
          <w:ilvl w:val="0"/>
          <w:numId w:val="39"/>
        </w:numPr>
        <w:jc w:val="both"/>
        <w:rPr>
          <w:b/>
          <w:bCs/>
          <w:lang w:val="en-US"/>
        </w:rPr>
      </w:pPr>
      <w:r w:rsidRPr="00540E42">
        <w:rPr>
          <w:b/>
          <w:bCs/>
          <w:lang w:val="en-US"/>
        </w:rPr>
        <w:t>Directives</w:t>
      </w:r>
      <w:r w:rsidR="001841E1">
        <w:rPr>
          <w:b/>
          <w:bCs/>
          <w:lang w:val="en-US"/>
        </w:rPr>
        <w:t>:</w:t>
      </w:r>
      <w:r w:rsidR="00F227E4">
        <w:rPr>
          <w:b/>
          <w:bCs/>
          <w:lang w:val="en-US"/>
        </w:rPr>
        <w:br/>
      </w:r>
      <w:r w:rsidR="00F227E4" w:rsidRPr="00540E42">
        <w:rPr>
          <w:lang w:val="en-US"/>
        </w:rPr>
        <w:t>Directives</w:t>
      </w:r>
      <w:r w:rsidR="00F227E4">
        <w:rPr>
          <w:lang w:val="en-US"/>
        </w:rPr>
        <w:t xml:space="preserve"> are used in order to specify properties that hold for </w:t>
      </w:r>
      <w:r w:rsidR="002512E1">
        <w:rPr>
          <w:lang w:val="en-US"/>
        </w:rPr>
        <w:t>the whole</w:t>
      </w:r>
      <w:r w:rsidR="00F227E4">
        <w:rPr>
          <w:lang w:val="en-US"/>
        </w:rPr>
        <w:t xml:space="preserve"> quer</w:t>
      </w:r>
      <w:r w:rsidR="002512E1">
        <w:rPr>
          <w:lang w:val="en-US"/>
        </w:rPr>
        <w:t>y</w:t>
      </w:r>
      <w:r w:rsidR="00F227E4">
        <w:rPr>
          <w:lang w:val="en-US"/>
        </w:rPr>
        <w:t>. For this reason, they should be written at the beginning of the quer</w:t>
      </w:r>
      <w:r w:rsidR="002512E1">
        <w:rPr>
          <w:lang w:val="en-US"/>
        </w:rPr>
        <w:t>y</w:t>
      </w:r>
      <w:r w:rsidR="00F227E4">
        <w:rPr>
          <w:lang w:val="en-US"/>
        </w:rPr>
        <w:t>. Directives are introduced by the special character “@”. The current system provides two directives:</w:t>
      </w:r>
    </w:p>
    <w:p w14:paraId="297EB85C" w14:textId="4E25A3EB" w:rsidR="00F227E4" w:rsidRPr="00540E42" w:rsidRDefault="00F227E4" w:rsidP="00540E42">
      <w:pPr>
        <w:pStyle w:val="Paragrafoelenco"/>
        <w:numPr>
          <w:ilvl w:val="1"/>
          <w:numId w:val="39"/>
        </w:numPr>
        <w:rPr>
          <w:b/>
          <w:bCs/>
          <w:lang w:val="en-US"/>
        </w:rPr>
      </w:pPr>
      <w:r>
        <w:rPr>
          <w:b/>
          <w:bCs/>
          <w:lang w:val="en-US"/>
        </w:rPr>
        <w:t>@protected &lt;</w:t>
      </w:r>
      <w:proofErr w:type="spellStart"/>
      <w:r>
        <w:rPr>
          <w:b/>
          <w:bCs/>
          <w:lang w:val="en-US"/>
        </w:rPr>
        <w:t>dataset_name</w:t>
      </w:r>
      <w:proofErr w:type="spellEnd"/>
      <w:r>
        <w:rPr>
          <w:b/>
          <w:bCs/>
          <w:lang w:val="en-US"/>
        </w:rPr>
        <w:t>&gt;</w:t>
      </w:r>
      <w:r>
        <w:rPr>
          <w:b/>
          <w:bCs/>
          <w:lang w:val="en-US"/>
        </w:rPr>
        <w:br/>
      </w:r>
      <w:r>
        <w:rPr>
          <w:lang w:val="en-US"/>
        </w:rPr>
        <w:t xml:space="preserve">When </w:t>
      </w:r>
      <w:r w:rsidR="002512E1">
        <w:rPr>
          <w:lang w:val="en-US"/>
        </w:rPr>
        <w:t>present,</w:t>
      </w:r>
      <w:r>
        <w:rPr>
          <w:lang w:val="en-US"/>
        </w:rPr>
        <w:t xml:space="preserve"> it </w:t>
      </w:r>
      <w:r w:rsidR="00247AFC">
        <w:rPr>
          <w:lang w:val="en-US"/>
        </w:rPr>
        <w:t>implies</w:t>
      </w:r>
      <w:r>
        <w:rPr>
          <w:lang w:val="en-US"/>
        </w:rPr>
        <w:t xml:space="preserve"> that the user wants to protect the specified dataset from being moved to other</w:t>
      </w:r>
      <w:r w:rsidR="00247AFC">
        <w:rPr>
          <w:lang w:val="en-US"/>
        </w:rPr>
        <w:t xml:space="preserve"> </w:t>
      </w:r>
      <w:r w:rsidR="00A8646F">
        <w:rPr>
          <w:lang w:val="en-US"/>
        </w:rPr>
        <w:t xml:space="preserve">GMQL </w:t>
      </w:r>
      <w:r w:rsidR="00247AFC">
        <w:rPr>
          <w:lang w:val="en-US"/>
        </w:rPr>
        <w:t xml:space="preserve">instances. </w:t>
      </w:r>
      <w:r w:rsidR="00A8646F">
        <w:rPr>
          <w:lang w:val="en-US"/>
        </w:rPr>
        <w:t>The</w:t>
      </w:r>
      <w:r w:rsidR="00247AFC">
        <w:rPr>
          <w:lang w:val="en-US"/>
        </w:rPr>
        <w:t xml:space="preserve"> execution plan </w:t>
      </w:r>
      <w:r w:rsidR="00A8646F">
        <w:rPr>
          <w:lang w:val="en-US"/>
        </w:rPr>
        <w:t xml:space="preserve">of the query </w:t>
      </w:r>
      <w:r w:rsidR="00247AFC">
        <w:rPr>
          <w:lang w:val="en-US"/>
        </w:rPr>
        <w:t xml:space="preserve">must </w:t>
      </w:r>
      <w:r w:rsidR="00A8646F">
        <w:rPr>
          <w:lang w:val="en-US"/>
        </w:rPr>
        <w:t xml:space="preserve">be such that </w:t>
      </w:r>
      <w:r w:rsidR="00247AFC">
        <w:rPr>
          <w:lang w:val="en-US"/>
        </w:rPr>
        <w:t xml:space="preserve">the specified dataset and any of the results obtained from its manipulation are not moved from its original </w:t>
      </w:r>
      <w:r w:rsidR="00A8646F">
        <w:rPr>
          <w:lang w:val="en-US"/>
        </w:rPr>
        <w:t xml:space="preserve">GMQL </w:t>
      </w:r>
      <w:r w:rsidR="00247AFC">
        <w:rPr>
          <w:lang w:val="en-US"/>
        </w:rPr>
        <w:t>instance</w:t>
      </w:r>
      <w:r w:rsidR="001960B3">
        <w:rPr>
          <w:lang w:val="en-US"/>
        </w:rPr>
        <w:t xml:space="preserve">; when instead the execution plan </w:t>
      </w:r>
      <w:r w:rsidR="00A8646F">
        <w:rPr>
          <w:lang w:val="en-US"/>
        </w:rPr>
        <w:t>violates such</w:t>
      </w:r>
      <w:r w:rsidR="00EB6E74">
        <w:rPr>
          <w:lang w:val="en-US"/>
        </w:rPr>
        <w:t xml:space="preserve"> property, execution is terminated with a</w:t>
      </w:r>
      <w:r w:rsidR="00A8646F">
        <w:rPr>
          <w:lang w:val="en-US"/>
        </w:rPr>
        <w:t xml:space="preserve"> documented error</w:t>
      </w:r>
      <w:r w:rsidR="00247AFC">
        <w:rPr>
          <w:lang w:val="en-US"/>
        </w:rPr>
        <w:t>.</w:t>
      </w:r>
      <w:r w:rsidR="002512E1">
        <w:rPr>
          <w:lang w:val="en-US"/>
        </w:rPr>
        <w:t xml:space="preserve"> </w:t>
      </w:r>
      <w:r w:rsidR="00A8646F">
        <w:rPr>
          <w:lang w:val="en-US"/>
        </w:rPr>
        <w:t xml:space="preserve">Several </w:t>
      </w:r>
      <w:r w:rsidR="002512E1">
        <w:rPr>
          <w:lang w:val="en-US"/>
        </w:rPr>
        <w:t>dataset</w:t>
      </w:r>
      <w:r w:rsidR="00A8646F">
        <w:rPr>
          <w:lang w:val="en-US"/>
        </w:rPr>
        <w:t>s</w:t>
      </w:r>
      <w:r w:rsidR="002512E1">
        <w:rPr>
          <w:lang w:val="en-US"/>
        </w:rPr>
        <w:t xml:space="preserve"> </w:t>
      </w:r>
      <w:r w:rsidR="00A8646F">
        <w:rPr>
          <w:lang w:val="en-US"/>
        </w:rPr>
        <w:t xml:space="preserve">(on the same GMQL instance) </w:t>
      </w:r>
      <w:r w:rsidR="002512E1">
        <w:rPr>
          <w:lang w:val="en-US"/>
        </w:rPr>
        <w:t xml:space="preserve">may be protected in the same query; in this case, a directive for each dataset has to be written. </w:t>
      </w:r>
    </w:p>
    <w:p w14:paraId="6D5389E8" w14:textId="181C1AE1" w:rsidR="00247AFC" w:rsidRPr="00540E42" w:rsidRDefault="00247AFC" w:rsidP="00540E42">
      <w:pPr>
        <w:pStyle w:val="Paragrafoelenco"/>
        <w:numPr>
          <w:ilvl w:val="1"/>
          <w:numId w:val="39"/>
        </w:numPr>
        <w:rPr>
          <w:b/>
          <w:bCs/>
          <w:lang w:val="en-US"/>
        </w:rPr>
      </w:pPr>
      <w:r>
        <w:rPr>
          <w:b/>
          <w:bCs/>
          <w:lang w:val="en-US"/>
        </w:rPr>
        <w:t>@policy &lt;</w:t>
      </w:r>
      <w:proofErr w:type="spellStart"/>
      <w:r>
        <w:rPr>
          <w:b/>
          <w:bCs/>
          <w:lang w:val="en-US"/>
        </w:rPr>
        <w:t>policy_name</w:t>
      </w:r>
      <w:proofErr w:type="spellEnd"/>
      <w:r>
        <w:rPr>
          <w:b/>
          <w:bCs/>
          <w:lang w:val="en-US"/>
        </w:rPr>
        <w:t>&gt; [&lt;parameter&gt;]</w:t>
      </w:r>
      <w:r>
        <w:rPr>
          <w:b/>
          <w:bCs/>
          <w:lang w:val="en-US"/>
        </w:rPr>
        <w:br/>
      </w:r>
      <w:r w:rsidR="00A8646F">
        <w:rPr>
          <w:lang w:val="en-US"/>
        </w:rPr>
        <w:t>When present, it i</w:t>
      </w:r>
      <w:r w:rsidR="002512E1">
        <w:rPr>
          <w:lang w:val="en-US"/>
        </w:rPr>
        <w:t>ndicates</w:t>
      </w:r>
      <w:r>
        <w:rPr>
          <w:lang w:val="en-US"/>
        </w:rPr>
        <w:t xml:space="preserve"> </w:t>
      </w:r>
      <w:r w:rsidR="002512E1">
        <w:rPr>
          <w:lang w:val="en-US"/>
        </w:rPr>
        <w:t xml:space="preserve">that the allocation of the sub-queries to the GMQL instances </w:t>
      </w:r>
      <w:r w:rsidR="00A8646F">
        <w:rPr>
          <w:lang w:val="en-US"/>
        </w:rPr>
        <w:t xml:space="preserve">is </w:t>
      </w:r>
      <w:r w:rsidR="002512E1">
        <w:rPr>
          <w:lang w:val="en-US"/>
        </w:rPr>
        <w:t>automatically decided by the system, according to the specified policy</w:t>
      </w:r>
      <w:r>
        <w:rPr>
          <w:lang w:val="en-US"/>
        </w:rPr>
        <w:t>.</w:t>
      </w:r>
      <w:r w:rsidR="00EA7C89">
        <w:rPr>
          <w:lang w:val="en-US"/>
        </w:rPr>
        <w:t xml:space="preserve"> Three policies can be specified:</w:t>
      </w:r>
    </w:p>
    <w:p w14:paraId="2337592A" w14:textId="529B4A2E" w:rsidR="00EA7C89" w:rsidRDefault="00EA7C89" w:rsidP="00540E42">
      <w:pPr>
        <w:pStyle w:val="Paragrafoelenco"/>
        <w:numPr>
          <w:ilvl w:val="4"/>
          <w:numId w:val="45"/>
        </w:numPr>
        <w:rPr>
          <w:b/>
          <w:bCs/>
          <w:lang w:val="en-US"/>
        </w:rPr>
      </w:pPr>
      <w:r>
        <w:rPr>
          <w:b/>
          <w:bCs/>
          <w:lang w:val="en-US"/>
        </w:rPr>
        <w:t>@policy distributed</w:t>
      </w:r>
      <w:r w:rsidR="000F2064">
        <w:rPr>
          <w:b/>
          <w:bCs/>
          <w:lang w:val="en-US"/>
        </w:rPr>
        <w:t xml:space="preserve">: </w:t>
      </w:r>
      <w:r w:rsidR="002512E1">
        <w:rPr>
          <w:lang w:val="en-US"/>
        </w:rPr>
        <w:t xml:space="preserve">each </w:t>
      </w:r>
      <w:r w:rsidR="000F2064">
        <w:rPr>
          <w:lang w:val="en-US"/>
        </w:rPr>
        <w:t xml:space="preserve">dataset is processed on the instance of origin until a move is required; this happens when a binary operation (e.g., a JOIN) on two datasets that are in two distinct instances is performed. By default, the right dataset is moved to the location of the left dataset. The choice may change in presence of protected </w:t>
      </w:r>
      <w:r w:rsidR="00A8646F">
        <w:rPr>
          <w:lang w:val="en-US"/>
        </w:rPr>
        <w:t xml:space="preserve">directive so as to satisfy the protection constraint. </w:t>
      </w:r>
    </w:p>
    <w:p w14:paraId="76B82241" w14:textId="74B7CE64" w:rsidR="00EA7C89" w:rsidRDefault="00EA7C89" w:rsidP="00540E42">
      <w:pPr>
        <w:pStyle w:val="Paragrafoelenco"/>
        <w:numPr>
          <w:ilvl w:val="4"/>
          <w:numId w:val="45"/>
        </w:numPr>
        <w:rPr>
          <w:b/>
          <w:bCs/>
          <w:lang w:val="en-US"/>
        </w:rPr>
      </w:pPr>
      <w:r>
        <w:rPr>
          <w:b/>
          <w:bCs/>
          <w:lang w:val="en-US"/>
        </w:rPr>
        <w:lastRenderedPageBreak/>
        <w:t xml:space="preserve">@policy centralized </w:t>
      </w:r>
      <w:proofErr w:type="spellStart"/>
      <w:r>
        <w:rPr>
          <w:b/>
          <w:bCs/>
          <w:lang w:val="en-US"/>
        </w:rPr>
        <w:t>instance_name</w:t>
      </w:r>
      <w:proofErr w:type="spellEnd"/>
      <w:r w:rsidR="000F2064">
        <w:rPr>
          <w:b/>
          <w:bCs/>
          <w:lang w:val="en-US"/>
        </w:rPr>
        <w:t xml:space="preserve">: </w:t>
      </w:r>
      <w:r w:rsidR="00A01500">
        <w:rPr>
          <w:lang w:val="en-US"/>
        </w:rPr>
        <w:t>all t</w:t>
      </w:r>
      <w:r w:rsidR="000F2064">
        <w:rPr>
          <w:lang w:val="en-US"/>
        </w:rPr>
        <w:t xml:space="preserve">he </w:t>
      </w:r>
      <w:r w:rsidR="00A01500">
        <w:rPr>
          <w:lang w:val="en-US"/>
        </w:rPr>
        <w:t xml:space="preserve">operations of the </w:t>
      </w:r>
      <w:r w:rsidR="000F2064">
        <w:rPr>
          <w:lang w:val="en-US"/>
        </w:rPr>
        <w:t xml:space="preserve">query </w:t>
      </w:r>
      <w:r w:rsidR="00A01500">
        <w:rPr>
          <w:lang w:val="en-US"/>
        </w:rPr>
        <w:t xml:space="preserve">except the initial </w:t>
      </w:r>
      <w:r w:rsidR="00540E42">
        <w:rPr>
          <w:lang w:val="en-US"/>
        </w:rPr>
        <w:t>SELECTs</w:t>
      </w:r>
      <w:r w:rsidR="00A01500">
        <w:rPr>
          <w:lang w:val="en-US"/>
        </w:rPr>
        <w:t xml:space="preserve"> are </w:t>
      </w:r>
      <w:r w:rsidR="000F2064">
        <w:rPr>
          <w:lang w:val="en-US"/>
        </w:rPr>
        <w:t xml:space="preserve">executed on the specified </w:t>
      </w:r>
      <w:r w:rsidR="00A01500">
        <w:rPr>
          <w:lang w:val="en-US"/>
        </w:rPr>
        <w:t xml:space="preserve">GMQL </w:t>
      </w:r>
      <w:r w:rsidR="000F2064">
        <w:rPr>
          <w:lang w:val="en-US"/>
        </w:rPr>
        <w:t>instance</w:t>
      </w:r>
      <w:r w:rsidR="001841E1">
        <w:rPr>
          <w:lang w:val="en-US"/>
        </w:rPr>
        <w:t>.</w:t>
      </w:r>
    </w:p>
    <w:p w14:paraId="44D3AEEA" w14:textId="1FC15356" w:rsidR="00A01500" w:rsidRDefault="00EA7C89" w:rsidP="00A01500">
      <w:pPr>
        <w:pStyle w:val="Paragrafoelenco"/>
        <w:numPr>
          <w:ilvl w:val="4"/>
          <w:numId w:val="45"/>
        </w:numPr>
        <w:rPr>
          <w:b/>
          <w:bCs/>
          <w:lang w:val="en-US"/>
        </w:rPr>
      </w:pPr>
      <w:r>
        <w:rPr>
          <w:b/>
          <w:bCs/>
          <w:lang w:val="en-US"/>
        </w:rPr>
        <w:t xml:space="preserve">@policy externalized </w:t>
      </w:r>
      <w:proofErr w:type="spellStart"/>
      <w:r>
        <w:rPr>
          <w:b/>
          <w:bCs/>
          <w:lang w:val="en-US"/>
        </w:rPr>
        <w:t>cluster_name</w:t>
      </w:r>
      <w:proofErr w:type="spellEnd"/>
      <w:r w:rsidR="001841E1">
        <w:rPr>
          <w:b/>
          <w:bCs/>
          <w:lang w:val="en-US"/>
        </w:rPr>
        <w:t xml:space="preserve">: </w:t>
      </w:r>
      <w:r w:rsidR="00A01500">
        <w:rPr>
          <w:lang w:val="en-US"/>
        </w:rPr>
        <w:t xml:space="preserve">all the operations of the query except the initial </w:t>
      </w:r>
      <w:r w:rsidR="00540E42">
        <w:rPr>
          <w:lang w:val="en-US"/>
        </w:rPr>
        <w:t>SELECTs</w:t>
      </w:r>
      <w:r w:rsidR="00A01500">
        <w:rPr>
          <w:lang w:val="en-US"/>
        </w:rPr>
        <w:t xml:space="preserve"> are executed on the specified cluster.</w:t>
      </w:r>
    </w:p>
    <w:p w14:paraId="6B07459A" w14:textId="067AA9C8" w:rsidR="00EE2169" w:rsidRDefault="00EE2169">
      <w:pPr>
        <w:rPr>
          <w:lang w:val="en-US"/>
        </w:rPr>
      </w:pPr>
    </w:p>
    <w:p w14:paraId="2AD01508" w14:textId="0BC3904D" w:rsidR="00FB758D" w:rsidRDefault="00FB758D">
      <w:pPr>
        <w:rPr>
          <w:lang w:val="en-US"/>
        </w:rPr>
      </w:pPr>
    </w:p>
    <w:p w14:paraId="1C266BD0" w14:textId="547A3332" w:rsidR="00FB758D" w:rsidRDefault="00FB758D" w:rsidP="00FB758D">
      <w:pPr>
        <w:jc w:val="both"/>
        <w:rPr>
          <w:lang w:val="en-US"/>
        </w:rPr>
      </w:pPr>
      <w:r w:rsidRPr="00977B49">
        <w:rPr>
          <w:u w:val="single"/>
          <w:lang w:val="en-US"/>
        </w:rPr>
        <w:t xml:space="preserve">Example </w:t>
      </w:r>
      <w:r>
        <w:rPr>
          <w:u w:val="single"/>
          <w:lang w:val="en-US"/>
        </w:rPr>
        <w:t>2</w:t>
      </w:r>
      <w:r w:rsidRPr="00977B49">
        <w:rPr>
          <w:lang w:val="en-US"/>
        </w:rPr>
        <w:t>:</w:t>
      </w:r>
    </w:p>
    <w:p w14:paraId="6F0AE84B" w14:textId="107E6B01" w:rsidR="00FB758D" w:rsidRDefault="00FB758D" w:rsidP="00FB758D">
      <w:pPr>
        <w:jc w:val="both"/>
        <w:rPr>
          <w:lang w:val="en-US"/>
        </w:rPr>
      </w:pPr>
    </w:p>
    <w:p w14:paraId="5CDBAC40" w14:textId="6E97AAF0" w:rsidR="00FB758D" w:rsidRDefault="00FB758D" w:rsidP="00FB758D">
      <w:pPr>
        <w:jc w:val="both"/>
        <w:rPr>
          <w:lang w:val="en-US"/>
        </w:rPr>
      </w:pPr>
      <w:r>
        <w:rPr>
          <w:lang w:val="en-US"/>
        </w:rPr>
        <w:t>@policy distributed</w:t>
      </w:r>
    </w:p>
    <w:p w14:paraId="4B85A2E9" w14:textId="687C6E9B" w:rsidR="00FB758D" w:rsidRDefault="00FB758D" w:rsidP="00FB758D">
      <w:pPr>
        <w:jc w:val="both"/>
        <w:rPr>
          <w:lang w:val="en-US"/>
        </w:rPr>
      </w:pPr>
      <w:r>
        <w:rPr>
          <w:lang w:val="en-US"/>
        </w:rPr>
        <w:t xml:space="preserve">@protected </w:t>
      </w:r>
      <w:proofErr w:type="spellStart"/>
      <w:r>
        <w:rPr>
          <w:lang w:val="en-US"/>
        </w:rPr>
        <w:t>myMutation</w:t>
      </w:r>
      <w:r w:rsidR="00D761AB">
        <w:rPr>
          <w:lang w:val="en-US"/>
        </w:rPr>
        <w:t>s</w:t>
      </w:r>
      <w:proofErr w:type="spellEnd"/>
    </w:p>
    <w:p w14:paraId="1E6BE598" w14:textId="77777777" w:rsidR="00FB758D" w:rsidRPr="00977B49" w:rsidRDefault="00FB758D" w:rsidP="00FB758D">
      <w:pPr>
        <w:jc w:val="both"/>
        <w:rPr>
          <w:lang w:val="en-US"/>
        </w:rPr>
      </w:pPr>
    </w:p>
    <w:p w14:paraId="0902B8A6" w14:textId="56D6F33C" w:rsidR="00FB758D" w:rsidRDefault="00FB758D" w:rsidP="00FB758D">
      <w:pPr>
        <w:jc w:val="both"/>
        <w:rPr>
          <w:lang w:val="en-US"/>
        </w:rPr>
      </w:pPr>
      <w:proofErr w:type="spellStart"/>
      <w:r>
        <w:rPr>
          <w:lang w:val="en-US"/>
        </w:rPr>
        <w:t>myMUT</w:t>
      </w:r>
      <w:proofErr w:type="spellEnd"/>
      <w:r w:rsidRPr="00977B49">
        <w:rPr>
          <w:lang w:val="en-US"/>
        </w:rPr>
        <w:t xml:space="preserve"> = </w:t>
      </w:r>
      <w:proofErr w:type="gramStart"/>
      <w:r>
        <w:rPr>
          <w:lang w:val="en-US"/>
        </w:rPr>
        <w:t>SELECT</w:t>
      </w:r>
      <w:r w:rsidRPr="00977B49">
        <w:rPr>
          <w:lang w:val="en-US"/>
        </w:rPr>
        <w:t>(</w:t>
      </w:r>
      <w:proofErr w:type="gramEnd"/>
      <w:r w:rsidRPr="00977B49">
        <w:rPr>
          <w:lang w:val="en-US"/>
        </w:rPr>
        <w:t xml:space="preserve">) </w:t>
      </w:r>
      <w:proofErr w:type="spellStart"/>
      <w:r>
        <w:rPr>
          <w:lang w:val="en-US"/>
        </w:rPr>
        <w:t>myMutation</w:t>
      </w:r>
      <w:r w:rsidR="00D761AB">
        <w:rPr>
          <w:lang w:val="en-US"/>
        </w:rPr>
        <w:t>s</w:t>
      </w:r>
      <w:proofErr w:type="spellEnd"/>
      <w:r w:rsidRPr="00977B49">
        <w:rPr>
          <w:lang w:val="en-US"/>
        </w:rPr>
        <w:t>;</w:t>
      </w:r>
    </w:p>
    <w:p w14:paraId="25FF0303" w14:textId="0510E5ED" w:rsidR="00FB758D" w:rsidRDefault="00FB758D" w:rsidP="00FB758D">
      <w:pPr>
        <w:jc w:val="both"/>
        <w:rPr>
          <w:lang w:val="en-US"/>
        </w:rPr>
      </w:pPr>
      <w:r>
        <w:rPr>
          <w:lang w:val="en-US"/>
        </w:rPr>
        <w:t xml:space="preserve">DS2 = </w:t>
      </w:r>
      <w:proofErr w:type="gramStart"/>
      <w:r>
        <w:rPr>
          <w:lang w:val="en-US"/>
        </w:rPr>
        <w:t>SELECT(</w:t>
      </w:r>
      <w:proofErr w:type="gramEnd"/>
      <w:r>
        <w:rPr>
          <w:lang w:val="en-US"/>
        </w:rPr>
        <w:t xml:space="preserve">at: CINECA) </w:t>
      </w:r>
      <w:proofErr w:type="spellStart"/>
      <w:r>
        <w:rPr>
          <w:lang w:val="en-US"/>
        </w:rPr>
        <w:t>CINECA.sample_dataset</w:t>
      </w:r>
      <w:proofErr w:type="spellEnd"/>
      <w:r>
        <w:rPr>
          <w:lang w:val="en-US"/>
        </w:rPr>
        <w:t>;</w:t>
      </w:r>
    </w:p>
    <w:p w14:paraId="74515C6F" w14:textId="2B727D93" w:rsidR="00D761AB" w:rsidRDefault="00D761AB" w:rsidP="00FB758D">
      <w:pPr>
        <w:jc w:val="both"/>
        <w:rPr>
          <w:lang w:val="en-US"/>
        </w:rPr>
      </w:pPr>
      <w:r>
        <w:rPr>
          <w:lang w:val="en-US"/>
        </w:rPr>
        <w:t>DS3 = COVER(</w:t>
      </w:r>
      <w:proofErr w:type="gramStart"/>
      <w:r>
        <w:rPr>
          <w:lang w:val="en-US"/>
        </w:rPr>
        <w:t>1,ANY</w:t>
      </w:r>
      <w:proofErr w:type="gramEnd"/>
      <w:r>
        <w:rPr>
          <w:lang w:val="en-US"/>
        </w:rPr>
        <w:t xml:space="preserve">) </w:t>
      </w:r>
      <w:r>
        <w:rPr>
          <w:lang w:val="en-US"/>
        </w:rPr>
        <w:t>DS2</w:t>
      </w:r>
      <w:r>
        <w:rPr>
          <w:lang w:val="en-US"/>
        </w:rPr>
        <w:t>;</w:t>
      </w:r>
    </w:p>
    <w:p w14:paraId="754234C1" w14:textId="066CAB34" w:rsidR="00FB758D" w:rsidRPr="00977B49" w:rsidRDefault="00FB758D" w:rsidP="00FB758D">
      <w:pPr>
        <w:jc w:val="both"/>
        <w:rPr>
          <w:lang w:val="en-US"/>
        </w:rPr>
      </w:pPr>
      <w:r>
        <w:rPr>
          <w:lang w:val="en-US"/>
        </w:rPr>
        <w:t xml:space="preserve">RES = </w:t>
      </w:r>
      <w:proofErr w:type="gramStart"/>
      <w:r>
        <w:rPr>
          <w:lang w:val="en-US"/>
        </w:rPr>
        <w:t>MAP(</w:t>
      </w:r>
      <w:proofErr w:type="gramEnd"/>
      <w:r>
        <w:rPr>
          <w:lang w:val="en-US"/>
        </w:rPr>
        <w:t xml:space="preserve">) </w:t>
      </w:r>
      <w:proofErr w:type="spellStart"/>
      <w:r>
        <w:rPr>
          <w:lang w:val="en-US"/>
        </w:rPr>
        <w:t>myMUT</w:t>
      </w:r>
      <w:proofErr w:type="spellEnd"/>
      <w:r>
        <w:rPr>
          <w:lang w:val="en-US"/>
        </w:rPr>
        <w:t xml:space="preserve"> DS</w:t>
      </w:r>
      <w:r w:rsidR="00D761AB">
        <w:rPr>
          <w:lang w:val="en-US"/>
        </w:rPr>
        <w:t>3</w:t>
      </w:r>
      <w:r>
        <w:rPr>
          <w:lang w:val="en-US"/>
        </w:rPr>
        <w:t>;</w:t>
      </w:r>
    </w:p>
    <w:p w14:paraId="68839CE2" w14:textId="379C6B96" w:rsidR="00FB758D" w:rsidRDefault="00FB758D">
      <w:pPr>
        <w:rPr>
          <w:lang w:val="en-US"/>
        </w:rPr>
      </w:pPr>
    </w:p>
    <w:p w14:paraId="06D82686" w14:textId="6B4F3D45" w:rsidR="00D761AB" w:rsidRPr="00E61978" w:rsidRDefault="00D761AB">
      <w:pPr>
        <w:rPr>
          <w:lang w:val="en-US"/>
        </w:rPr>
      </w:pPr>
      <w:r>
        <w:rPr>
          <w:lang w:val="en-US"/>
        </w:rPr>
        <w:t>In this query, the dataset “</w:t>
      </w:r>
      <w:proofErr w:type="spellStart"/>
      <w:r>
        <w:rPr>
          <w:lang w:val="en-US"/>
        </w:rPr>
        <w:t>myMutations</w:t>
      </w:r>
      <w:proofErr w:type="spellEnd"/>
      <w:r>
        <w:rPr>
          <w:lang w:val="en-US"/>
        </w:rPr>
        <w:t>” is protected and will not be moved from the local instance</w:t>
      </w:r>
      <w:r w:rsidR="00542699">
        <w:rPr>
          <w:lang w:val="en-US"/>
        </w:rPr>
        <w:t xml:space="preserve"> and</w:t>
      </w:r>
      <w:r>
        <w:rPr>
          <w:lang w:val="en-US"/>
        </w:rPr>
        <w:t xml:space="preserve"> the </w:t>
      </w:r>
      <w:r w:rsidR="00542699">
        <w:rPr>
          <w:lang w:val="en-US"/>
        </w:rPr>
        <w:t>chosen</w:t>
      </w:r>
      <w:r>
        <w:rPr>
          <w:lang w:val="en-US"/>
        </w:rPr>
        <w:t xml:space="preserve"> policy is “distributed”; </w:t>
      </w:r>
      <w:r w:rsidR="00542699">
        <w:rPr>
          <w:lang w:val="en-US"/>
        </w:rPr>
        <w:t xml:space="preserve">thus, </w:t>
      </w:r>
      <w:r>
        <w:rPr>
          <w:lang w:val="en-US"/>
        </w:rPr>
        <w:t>the system will allocate the execution of the COVER operation on the CINECA instance (accordingly to the distributed policy) and the MAP operation on the local instance (so as not to violate the protection on the “</w:t>
      </w:r>
      <w:proofErr w:type="spellStart"/>
      <w:r>
        <w:rPr>
          <w:lang w:val="en-US"/>
        </w:rPr>
        <w:t>myMutations</w:t>
      </w:r>
      <w:proofErr w:type="spellEnd"/>
      <w:r>
        <w:rPr>
          <w:lang w:val="en-US"/>
        </w:rPr>
        <w:t>” dataset).</w:t>
      </w:r>
    </w:p>
    <w:sectPr w:rsidR="00D761AB" w:rsidRPr="00E61978" w:rsidSect="00F826C2">
      <w:footerReference w:type="default" r:id="rId43"/>
      <w:pgSz w:w="11909" w:h="16834"/>
      <w:pgMar w:top="1440" w:right="1440" w:bottom="1440" w:left="1440" w:header="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B675976" w14:textId="77777777" w:rsidR="00F908D5" w:rsidRDefault="00F908D5">
      <w:pPr>
        <w:spacing w:line="240" w:lineRule="auto"/>
      </w:pPr>
      <w:r>
        <w:separator/>
      </w:r>
    </w:p>
  </w:endnote>
  <w:endnote w:type="continuationSeparator" w:id="0">
    <w:p w14:paraId="210D8B2F" w14:textId="77777777" w:rsidR="00F908D5" w:rsidRDefault="00F908D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Helvetica Neue">
    <w:panose1 w:val="02000503000000020004"/>
    <w:charset w:val="00"/>
    <w:family w:val="auto"/>
    <w:pitch w:val="variable"/>
    <w:sig w:usb0="E50002FF" w:usb1="500079DB" w:usb2="00000010" w:usb3="00000000" w:csb0="00000001" w:csb1="00000000"/>
  </w:font>
  <w:font w:name="Segoe UI">
    <w:altName w:val="Sylfaen"/>
    <w:panose1 w:val="020B0604020202020204"/>
    <w:charset w:val="00"/>
    <w:family w:val="swiss"/>
    <w:pitch w:val="variable"/>
    <w:sig w:usb0="E4002EFF" w:usb1="C000E47F"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ambria Math">
    <w:panose1 w:val="02040503050406030204"/>
    <w:charset w:val="00"/>
    <w:family w:val="roman"/>
    <w:pitch w:val="variable"/>
    <w:sig w:usb0="E00002FF" w:usb1="42002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238E1EC" w14:textId="75C5D808" w:rsidR="001960B3" w:rsidRDefault="001960B3" w:rsidP="006E5609">
    <w:pPr>
      <w:jc w:val="center"/>
    </w:pPr>
    <w:r>
      <w:fldChar w:fldCharType="begin"/>
    </w:r>
    <w:r>
      <w:instrText>PAGE</w:instrText>
    </w:r>
    <w:r>
      <w:fldChar w:fldCharType="separate"/>
    </w:r>
    <w:r w:rsidR="00A01500">
      <w:rPr>
        <w:noProof/>
      </w:rPr>
      <w:t>47</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7F483E1" w14:textId="77777777" w:rsidR="00F908D5" w:rsidRDefault="00F908D5">
      <w:pPr>
        <w:spacing w:line="240" w:lineRule="auto"/>
      </w:pPr>
      <w:r>
        <w:separator/>
      </w:r>
    </w:p>
  </w:footnote>
  <w:footnote w:type="continuationSeparator" w:id="0">
    <w:p w14:paraId="61E44E5D" w14:textId="77777777" w:rsidR="00F908D5" w:rsidRDefault="00F908D5">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1D"/>
    <w:multiLevelType w:val="multilevel"/>
    <w:tmpl w:val="289C3DA6"/>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006F4FA6"/>
    <w:multiLevelType w:val="multilevel"/>
    <w:tmpl w:val="A0A436A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10A181B"/>
    <w:multiLevelType w:val="multilevel"/>
    <w:tmpl w:val="09426A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37F540A"/>
    <w:multiLevelType w:val="multilevel"/>
    <w:tmpl w:val="0410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 w15:restartNumberingAfterBreak="0">
    <w:nsid w:val="053B55BF"/>
    <w:multiLevelType w:val="multilevel"/>
    <w:tmpl w:val="8BD2910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0FC53BC0"/>
    <w:multiLevelType w:val="hybridMultilevel"/>
    <w:tmpl w:val="091E15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07C28B0"/>
    <w:multiLevelType w:val="multilevel"/>
    <w:tmpl w:val="484CF5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1A35014"/>
    <w:multiLevelType w:val="multilevel"/>
    <w:tmpl w:val="C01A25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28F2FF9"/>
    <w:multiLevelType w:val="multilevel"/>
    <w:tmpl w:val="24DED2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3363E82"/>
    <w:multiLevelType w:val="multilevel"/>
    <w:tmpl w:val="A5DC8B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1352724A"/>
    <w:multiLevelType w:val="multilevel"/>
    <w:tmpl w:val="A90EEB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57441FC"/>
    <w:multiLevelType w:val="multilevel"/>
    <w:tmpl w:val="41500B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15D8438A"/>
    <w:multiLevelType w:val="multilevel"/>
    <w:tmpl w:val="85D498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167823BD"/>
    <w:multiLevelType w:val="multilevel"/>
    <w:tmpl w:val="826E3F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17B402EF"/>
    <w:multiLevelType w:val="multilevel"/>
    <w:tmpl w:val="7F58F1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195C1FBE"/>
    <w:multiLevelType w:val="multilevel"/>
    <w:tmpl w:val="C9A0AB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22AE3241"/>
    <w:multiLevelType w:val="multilevel"/>
    <w:tmpl w:val="30A46E86"/>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23CC7217"/>
    <w:multiLevelType w:val="multilevel"/>
    <w:tmpl w:val="A0A436A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283C2F3E"/>
    <w:multiLevelType w:val="multilevel"/>
    <w:tmpl w:val="0E30BA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29607CE8"/>
    <w:multiLevelType w:val="hybridMultilevel"/>
    <w:tmpl w:val="2230D41A"/>
    <w:lvl w:ilvl="0" w:tplc="7DBACB62">
      <w:numFmt w:val="bullet"/>
      <w:lvlText w:val="-"/>
      <w:lvlJc w:val="left"/>
      <w:pPr>
        <w:ind w:left="720" w:hanging="360"/>
      </w:pPr>
      <w:rPr>
        <w:rFonts w:ascii="Arial" w:eastAsia="Arial" w:hAnsi="Arial" w:cs="Aria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31554C1C"/>
    <w:multiLevelType w:val="multilevel"/>
    <w:tmpl w:val="442A7D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33FF01DA"/>
    <w:multiLevelType w:val="hybridMultilevel"/>
    <w:tmpl w:val="F8603D10"/>
    <w:lvl w:ilvl="0" w:tplc="0809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36BE5445"/>
    <w:multiLevelType w:val="multilevel"/>
    <w:tmpl w:val="686C59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372F3390"/>
    <w:multiLevelType w:val="multilevel"/>
    <w:tmpl w:val="AA9CB0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3898660E"/>
    <w:multiLevelType w:val="multilevel"/>
    <w:tmpl w:val="E43A43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3B863E90"/>
    <w:multiLevelType w:val="multilevel"/>
    <w:tmpl w:val="B1CEAEE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6" w15:restartNumberingAfterBreak="0">
    <w:nsid w:val="3C6656B9"/>
    <w:multiLevelType w:val="multilevel"/>
    <w:tmpl w:val="8048CB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403E5461"/>
    <w:multiLevelType w:val="multilevel"/>
    <w:tmpl w:val="93466FCE"/>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8" w15:restartNumberingAfterBreak="0">
    <w:nsid w:val="42EF0C29"/>
    <w:multiLevelType w:val="hybridMultilevel"/>
    <w:tmpl w:val="8AF2D6A6"/>
    <w:lvl w:ilvl="0" w:tplc="08090001">
      <w:start w:val="1"/>
      <w:numFmt w:val="bullet"/>
      <w:lvlText w:val=""/>
      <w:lvlJc w:val="left"/>
      <w:pPr>
        <w:ind w:left="780" w:hanging="360"/>
      </w:pPr>
      <w:rPr>
        <w:rFonts w:ascii="Symbol" w:hAnsi="Symbol" w:hint="default"/>
      </w:rPr>
    </w:lvl>
    <w:lvl w:ilvl="1" w:tplc="08090003" w:tentative="1">
      <w:start w:val="1"/>
      <w:numFmt w:val="bullet"/>
      <w:lvlText w:val="o"/>
      <w:lvlJc w:val="left"/>
      <w:pPr>
        <w:ind w:left="1500" w:hanging="360"/>
      </w:pPr>
      <w:rPr>
        <w:rFonts w:ascii="Courier New" w:hAnsi="Courier New" w:cs="Courier New" w:hint="default"/>
      </w:rPr>
    </w:lvl>
    <w:lvl w:ilvl="2" w:tplc="08090005" w:tentative="1">
      <w:start w:val="1"/>
      <w:numFmt w:val="bullet"/>
      <w:lvlText w:val=""/>
      <w:lvlJc w:val="left"/>
      <w:pPr>
        <w:ind w:left="2220" w:hanging="360"/>
      </w:pPr>
      <w:rPr>
        <w:rFonts w:ascii="Wingdings" w:hAnsi="Wingdings" w:hint="default"/>
      </w:rPr>
    </w:lvl>
    <w:lvl w:ilvl="3" w:tplc="08090001" w:tentative="1">
      <w:start w:val="1"/>
      <w:numFmt w:val="bullet"/>
      <w:lvlText w:val=""/>
      <w:lvlJc w:val="left"/>
      <w:pPr>
        <w:ind w:left="2940" w:hanging="360"/>
      </w:pPr>
      <w:rPr>
        <w:rFonts w:ascii="Symbol" w:hAnsi="Symbol" w:hint="default"/>
      </w:rPr>
    </w:lvl>
    <w:lvl w:ilvl="4" w:tplc="08090003" w:tentative="1">
      <w:start w:val="1"/>
      <w:numFmt w:val="bullet"/>
      <w:lvlText w:val="o"/>
      <w:lvlJc w:val="left"/>
      <w:pPr>
        <w:ind w:left="3660" w:hanging="360"/>
      </w:pPr>
      <w:rPr>
        <w:rFonts w:ascii="Courier New" w:hAnsi="Courier New" w:cs="Courier New" w:hint="default"/>
      </w:rPr>
    </w:lvl>
    <w:lvl w:ilvl="5" w:tplc="08090005" w:tentative="1">
      <w:start w:val="1"/>
      <w:numFmt w:val="bullet"/>
      <w:lvlText w:val=""/>
      <w:lvlJc w:val="left"/>
      <w:pPr>
        <w:ind w:left="4380" w:hanging="360"/>
      </w:pPr>
      <w:rPr>
        <w:rFonts w:ascii="Wingdings" w:hAnsi="Wingdings" w:hint="default"/>
      </w:rPr>
    </w:lvl>
    <w:lvl w:ilvl="6" w:tplc="08090001" w:tentative="1">
      <w:start w:val="1"/>
      <w:numFmt w:val="bullet"/>
      <w:lvlText w:val=""/>
      <w:lvlJc w:val="left"/>
      <w:pPr>
        <w:ind w:left="5100" w:hanging="360"/>
      </w:pPr>
      <w:rPr>
        <w:rFonts w:ascii="Symbol" w:hAnsi="Symbol" w:hint="default"/>
      </w:rPr>
    </w:lvl>
    <w:lvl w:ilvl="7" w:tplc="08090003" w:tentative="1">
      <w:start w:val="1"/>
      <w:numFmt w:val="bullet"/>
      <w:lvlText w:val="o"/>
      <w:lvlJc w:val="left"/>
      <w:pPr>
        <w:ind w:left="5820" w:hanging="360"/>
      </w:pPr>
      <w:rPr>
        <w:rFonts w:ascii="Courier New" w:hAnsi="Courier New" w:cs="Courier New" w:hint="default"/>
      </w:rPr>
    </w:lvl>
    <w:lvl w:ilvl="8" w:tplc="08090005" w:tentative="1">
      <w:start w:val="1"/>
      <w:numFmt w:val="bullet"/>
      <w:lvlText w:val=""/>
      <w:lvlJc w:val="left"/>
      <w:pPr>
        <w:ind w:left="6540" w:hanging="360"/>
      </w:pPr>
      <w:rPr>
        <w:rFonts w:ascii="Wingdings" w:hAnsi="Wingdings" w:hint="default"/>
      </w:rPr>
    </w:lvl>
  </w:abstractNum>
  <w:abstractNum w:abstractNumId="29" w15:restartNumberingAfterBreak="0">
    <w:nsid w:val="48B74C58"/>
    <w:multiLevelType w:val="multilevel"/>
    <w:tmpl w:val="072EB0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4AD10196"/>
    <w:multiLevelType w:val="multilevel"/>
    <w:tmpl w:val="F268116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15:restartNumberingAfterBreak="0">
    <w:nsid w:val="4BCD499C"/>
    <w:multiLevelType w:val="multilevel"/>
    <w:tmpl w:val="394EC16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15:restartNumberingAfterBreak="0">
    <w:nsid w:val="4C790E45"/>
    <w:multiLevelType w:val="multilevel"/>
    <w:tmpl w:val="560691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4EAE3E7B"/>
    <w:multiLevelType w:val="multilevel"/>
    <w:tmpl w:val="5AAA823C"/>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 w15:restartNumberingAfterBreak="0">
    <w:nsid w:val="556F57A7"/>
    <w:multiLevelType w:val="multilevel"/>
    <w:tmpl w:val="D4429E9A"/>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 w15:restartNumberingAfterBreak="0">
    <w:nsid w:val="57E22FCD"/>
    <w:multiLevelType w:val="multilevel"/>
    <w:tmpl w:val="2AAC84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57E54052"/>
    <w:multiLevelType w:val="multilevel"/>
    <w:tmpl w:val="3AC8623E"/>
    <w:lvl w:ilvl="0">
      <w:start w:val="1"/>
      <w:numFmt w:val="bullet"/>
      <w:lvlText w:val=""/>
      <w:lvlJc w:val="left"/>
      <w:pPr>
        <w:ind w:left="720" w:hanging="360"/>
      </w:pPr>
      <w:rPr>
        <w:rFonts w:ascii="Symbol" w:hAnsi="Symbol" w:hint="default"/>
      </w:rPr>
    </w:lvl>
    <w:lvl w:ilvl="1">
      <w:start w:val="1"/>
      <w:numFmt w:val="decimal"/>
      <w:lvlText w:val="%2)"/>
      <w:lvlJc w:val="left"/>
      <w:pPr>
        <w:ind w:left="1440" w:hanging="360"/>
      </w:pPr>
      <w:rPr>
        <w:rFonts w:hint="default"/>
      </w:rPr>
    </w:lvl>
    <w:lvl w:ilvl="2">
      <w:start w:val="1"/>
      <w:numFmt w:val="decimal"/>
      <w:lvlText w:val="%3."/>
      <w:lvlJc w:val="left"/>
      <w:pPr>
        <w:tabs>
          <w:tab w:val="num" w:pos="2160"/>
        </w:tabs>
        <w:ind w:left="2160" w:hanging="360"/>
      </w:pPr>
    </w:lvl>
    <w:lvl w:ilvl="3">
      <w:start w:val="1"/>
      <w:numFmt w:val="bullet"/>
      <w:lvlText w:val=""/>
      <w:lvlJc w:val="left"/>
      <w:pPr>
        <w:ind w:left="2880" w:hanging="360"/>
      </w:pPr>
      <w:rPr>
        <w:rFonts w:ascii="Symbol" w:hAnsi="Symbol"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66150AA9"/>
    <w:multiLevelType w:val="multilevel"/>
    <w:tmpl w:val="2A5421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6A2F577C"/>
    <w:multiLevelType w:val="multilevel"/>
    <w:tmpl w:val="EC88CC98"/>
    <w:lvl w:ilvl="0">
      <w:start w:val="11"/>
      <w:numFmt w:val="decimal"/>
      <w:lvlText w:val="%1."/>
      <w:lvlJc w:val="left"/>
      <w:pPr>
        <w:ind w:left="640" w:hanging="64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39" w15:restartNumberingAfterBreak="0">
    <w:nsid w:val="6E672E64"/>
    <w:multiLevelType w:val="multilevel"/>
    <w:tmpl w:val="EF1817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70EC6811"/>
    <w:multiLevelType w:val="multilevel"/>
    <w:tmpl w:val="573E6A02"/>
    <w:lvl w:ilvl="0">
      <w:start w:val="2"/>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1" w15:restartNumberingAfterBreak="0">
    <w:nsid w:val="72435323"/>
    <w:multiLevelType w:val="multilevel"/>
    <w:tmpl w:val="75B07B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79045850"/>
    <w:multiLevelType w:val="multilevel"/>
    <w:tmpl w:val="9E72E5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79620967"/>
    <w:multiLevelType w:val="multilevel"/>
    <w:tmpl w:val="C3785F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7FBB00C6"/>
    <w:multiLevelType w:val="multilevel"/>
    <w:tmpl w:val="A60CC40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26"/>
  </w:num>
  <w:num w:numId="2">
    <w:abstractNumId w:val="11"/>
  </w:num>
  <w:num w:numId="3">
    <w:abstractNumId w:val="20"/>
  </w:num>
  <w:num w:numId="4">
    <w:abstractNumId w:val="22"/>
  </w:num>
  <w:num w:numId="5">
    <w:abstractNumId w:val="4"/>
  </w:num>
  <w:num w:numId="6">
    <w:abstractNumId w:val="15"/>
  </w:num>
  <w:num w:numId="7">
    <w:abstractNumId w:val="12"/>
  </w:num>
  <w:num w:numId="8">
    <w:abstractNumId w:val="43"/>
  </w:num>
  <w:num w:numId="9">
    <w:abstractNumId w:val="44"/>
  </w:num>
  <w:num w:numId="10">
    <w:abstractNumId w:val="41"/>
  </w:num>
  <w:num w:numId="11">
    <w:abstractNumId w:val="25"/>
  </w:num>
  <w:num w:numId="12">
    <w:abstractNumId w:val="32"/>
  </w:num>
  <w:num w:numId="13">
    <w:abstractNumId w:val="1"/>
  </w:num>
  <w:num w:numId="14">
    <w:abstractNumId w:val="37"/>
  </w:num>
  <w:num w:numId="15">
    <w:abstractNumId w:val="35"/>
  </w:num>
  <w:num w:numId="16">
    <w:abstractNumId w:val="42"/>
  </w:num>
  <w:num w:numId="17">
    <w:abstractNumId w:val="40"/>
  </w:num>
  <w:num w:numId="18">
    <w:abstractNumId w:val="18"/>
  </w:num>
  <w:num w:numId="19">
    <w:abstractNumId w:val="39"/>
  </w:num>
  <w:num w:numId="20">
    <w:abstractNumId w:val="23"/>
  </w:num>
  <w:num w:numId="21">
    <w:abstractNumId w:val="9"/>
  </w:num>
  <w:num w:numId="22">
    <w:abstractNumId w:val="14"/>
  </w:num>
  <w:num w:numId="23">
    <w:abstractNumId w:val="2"/>
  </w:num>
  <w:num w:numId="24">
    <w:abstractNumId w:val="27"/>
  </w:num>
  <w:num w:numId="25">
    <w:abstractNumId w:val="34"/>
  </w:num>
  <w:num w:numId="26">
    <w:abstractNumId w:val="8"/>
  </w:num>
  <w:num w:numId="27">
    <w:abstractNumId w:val="33"/>
  </w:num>
  <w:num w:numId="28">
    <w:abstractNumId w:val="30"/>
  </w:num>
  <w:num w:numId="29">
    <w:abstractNumId w:val="31"/>
  </w:num>
  <w:num w:numId="30">
    <w:abstractNumId w:val="10"/>
  </w:num>
  <w:num w:numId="31">
    <w:abstractNumId w:val="7"/>
  </w:num>
  <w:num w:numId="32">
    <w:abstractNumId w:val="16"/>
  </w:num>
  <w:num w:numId="33">
    <w:abstractNumId w:val="24"/>
  </w:num>
  <w:num w:numId="34">
    <w:abstractNumId w:val="17"/>
  </w:num>
  <w:num w:numId="35">
    <w:abstractNumId w:val="6"/>
  </w:num>
  <w:num w:numId="36">
    <w:abstractNumId w:val="13"/>
  </w:num>
  <w:num w:numId="37">
    <w:abstractNumId w:val="28"/>
  </w:num>
  <w:num w:numId="38">
    <w:abstractNumId w:val="29"/>
  </w:num>
  <w:num w:numId="39">
    <w:abstractNumId w:val="36"/>
  </w:num>
  <w:num w:numId="40">
    <w:abstractNumId w:val="5"/>
  </w:num>
  <w:num w:numId="41">
    <w:abstractNumId w:val="0"/>
  </w:num>
  <w:num w:numId="42">
    <w:abstractNumId w:val="21"/>
  </w:num>
  <w:num w:numId="43">
    <w:abstractNumId w:val="38"/>
  </w:num>
  <w:num w:numId="44">
    <w:abstractNumId w:val="19"/>
  </w:num>
  <w:num w:numId="45">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Pietro Pinoli">
    <w15:presenceInfo w15:providerId="AD" w15:userId="S::10263190@polimi.it::8c7a8199-48ec-4a96-ae0e-5df9b4ce7fb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4"/>
  <w:proofState w:spelling="clean" w:grammar="clean"/>
  <w:defaultTabStop w:val="720"/>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61978"/>
    <w:rsid w:val="000165F6"/>
    <w:rsid w:val="00016B5C"/>
    <w:rsid w:val="00034BC3"/>
    <w:rsid w:val="00046D21"/>
    <w:rsid w:val="00047021"/>
    <w:rsid w:val="00050C1D"/>
    <w:rsid w:val="00050F0D"/>
    <w:rsid w:val="00050FC9"/>
    <w:rsid w:val="000536C4"/>
    <w:rsid w:val="00053C98"/>
    <w:rsid w:val="0005413F"/>
    <w:rsid w:val="00054851"/>
    <w:rsid w:val="00066243"/>
    <w:rsid w:val="00085AA4"/>
    <w:rsid w:val="000B13ED"/>
    <w:rsid w:val="000C196F"/>
    <w:rsid w:val="000C2CBD"/>
    <w:rsid w:val="000E4B7C"/>
    <w:rsid w:val="000F2064"/>
    <w:rsid w:val="000F2501"/>
    <w:rsid w:val="000F49A7"/>
    <w:rsid w:val="00113AE3"/>
    <w:rsid w:val="00117960"/>
    <w:rsid w:val="00134FCB"/>
    <w:rsid w:val="00143DAC"/>
    <w:rsid w:val="001550D1"/>
    <w:rsid w:val="001718C3"/>
    <w:rsid w:val="00171E3C"/>
    <w:rsid w:val="001841E1"/>
    <w:rsid w:val="00185063"/>
    <w:rsid w:val="00194524"/>
    <w:rsid w:val="001960B3"/>
    <w:rsid w:val="001963B2"/>
    <w:rsid w:val="001B5EE8"/>
    <w:rsid w:val="001D5D2B"/>
    <w:rsid w:val="001D61AB"/>
    <w:rsid w:val="001D782F"/>
    <w:rsid w:val="001E23E7"/>
    <w:rsid w:val="002129F9"/>
    <w:rsid w:val="00212A5A"/>
    <w:rsid w:val="00225DC6"/>
    <w:rsid w:val="002279BD"/>
    <w:rsid w:val="0023316C"/>
    <w:rsid w:val="00247AFC"/>
    <w:rsid w:val="002512E1"/>
    <w:rsid w:val="002523E8"/>
    <w:rsid w:val="00262ACC"/>
    <w:rsid w:val="00282671"/>
    <w:rsid w:val="002A21A5"/>
    <w:rsid w:val="002B7BFF"/>
    <w:rsid w:val="002E21F3"/>
    <w:rsid w:val="002E4B23"/>
    <w:rsid w:val="002E558A"/>
    <w:rsid w:val="003175B4"/>
    <w:rsid w:val="0034712A"/>
    <w:rsid w:val="00357CCA"/>
    <w:rsid w:val="003634FA"/>
    <w:rsid w:val="00382ABB"/>
    <w:rsid w:val="00387267"/>
    <w:rsid w:val="003B0182"/>
    <w:rsid w:val="003C2A48"/>
    <w:rsid w:val="003D0FDB"/>
    <w:rsid w:val="003D15D5"/>
    <w:rsid w:val="003D1739"/>
    <w:rsid w:val="003D49D8"/>
    <w:rsid w:val="003E3A11"/>
    <w:rsid w:val="003E3A97"/>
    <w:rsid w:val="003F377D"/>
    <w:rsid w:val="003F3EAE"/>
    <w:rsid w:val="004136F1"/>
    <w:rsid w:val="00416937"/>
    <w:rsid w:val="00455128"/>
    <w:rsid w:val="00456F3C"/>
    <w:rsid w:val="004573BC"/>
    <w:rsid w:val="00464093"/>
    <w:rsid w:val="00482836"/>
    <w:rsid w:val="004B44ED"/>
    <w:rsid w:val="004D030E"/>
    <w:rsid w:val="004D0B27"/>
    <w:rsid w:val="004E1E52"/>
    <w:rsid w:val="004F7814"/>
    <w:rsid w:val="00506CC4"/>
    <w:rsid w:val="00507EE2"/>
    <w:rsid w:val="00510270"/>
    <w:rsid w:val="00510C0C"/>
    <w:rsid w:val="00517539"/>
    <w:rsid w:val="005179D1"/>
    <w:rsid w:val="00527A30"/>
    <w:rsid w:val="00533214"/>
    <w:rsid w:val="00536243"/>
    <w:rsid w:val="00540E42"/>
    <w:rsid w:val="00542699"/>
    <w:rsid w:val="00544DA4"/>
    <w:rsid w:val="005615BE"/>
    <w:rsid w:val="00562D5C"/>
    <w:rsid w:val="0056351F"/>
    <w:rsid w:val="00564EA9"/>
    <w:rsid w:val="00574459"/>
    <w:rsid w:val="00577ED3"/>
    <w:rsid w:val="005831E6"/>
    <w:rsid w:val="00587C35"/>
    <w:rsid w:val="005A6D6F"/>
    <w:rsid w:val="005B4BAC"/>
    <w:rsid w:val="005B4F24"/>
    <w:rsid w:val="005C1AC9"/>
    <w:rsid w:val="005C5B95"/>
    <w:rsid w:val="005D7C7D"/>
    <w:rsid w:val="005E1457"/>
    <w:rsid w:val="005E225A"/>
    <w:rsid w:val="00611648"/>
    <w:rsid w:val="0062112D"/>
    <w:rsid w:val="006302AD"/>
    <w:rsid w:val="006521C6"/>
    <w:rsid w:val="0065656A"/>
    <w:rsid w:val="006578AD"/>
    <w:rsid w:val="006772B5"/>
    <w:rsid w:val="0068405B"/>
    <w:rsid w:val="00684DB7"/>
    <w:rsid w:val="006D3D26"/>
    <w:rsid w:val="006D56B2"/>
    <w:rsid w:val="006D653A"/>
    <w:rsid w:val="006D6EB5"/>
    <w:rsid w:val="006D7525"/>
    <w:rsid w:val="006E5609"/>
    <w:rsid w:val="007038A0"/>
    <w:rsid w:val="00721982"/>
    <w:rsid w:val="0072743F"/>
    <w:rsid w:val="007275CA"/>
    <w:rsid w:val="00733BDD"/>
    <w:rsid w:val="00754D37"/>
    <w:rsid w:val="00762081"/>
    <w:rsid w:val="007705A9"/>
    <w:rsid w:val="0078636A"/>
    <w:rsid w:val="00790C69"/>
    <w:rsid w:val="00795DDA"/>
    <w:rsid w:val="007A4FC4"/>
    <w:rsid w:val="007A68DA"/>
    <w:rsid w:val="007B6452"/>
    <w:rsid w:val="007E43A6"/>
    <w:rsid w:val="007F091C"/>
    <w:rsid w:val="007F719B"/>
    <w:rsid w:val="00800335"/>
    <w:rsid w:val="008149A0"/>
    <w:rsid w:val="00820017"/>
    <w:rsid w:val="00822EA0"/>
    <w:rsid w:val="0082509B"/>
    <w:rsid w:val="00845D03"/>
    <w:rsid w:val="0085302F"/>
    <w:rsid w:val="008614CC"/>
    <w:rsid w:val="00865804"/>
    <w:rsid w:val="00866732"/>
    <w:rsid w:val="008761CF"/>
    <w:rsid w:val="00884EC5"/>
    <w:rsid w:val="008B549D"/>
    <w:rsid w:val="008C2585"/>
    <w:rsid w:val="008D04F5"/>
    <w:rsid w:val="008D2087"/>
    <w:rsid w:val="008D61DB"/>
    <w:rsid w:val="008D7948"/>
    <w:rsid w:val="00911609"/>
    <w:rsid w:val="00913FE5"/>
    <w:rsid w:val="00946ABD"/>
    <w:rsid w:val="009473E1"/>
    <w:rsid w:val="00961095"/>
    <w:rsid w:val="009721F9"/>
    <w:rsid w:val="0097569B"/>
    <w:rsid w:val="00986CC9"/>
    <w:rsid w:val="009A3B70"/>
    <w:rsid w:val="009B1268"/>
    <w:rsid w:val="009B78C2"/>
    <w:rsid w:val="009C14FA"/>
    <w:rsid w:val="009C4F41"/>
    <w:rsid w:val="009D5C79"/>
    <w:rsid w:val="009D7736"/>
    <w:rsid w:val="00A01500"/>
    <w:rsid w:val="00A166D3"/>
    <w:rsid w:val="00A23BB2"/>
    <w:rsid w:val="00A267EE"/>
    <w:rsid w:val="00A2737D"/>
    <w:rsid w:val="00A51978"/>
    <w:rsid w:val="00A56F0C"/>
    <w:rsid w:val="00A67C3A"/>
    <w:rsid w:val="00A81792"/>
    <w:rsid w:val="00A8646F"/>
    <w:rsid w:val="00A92881"/>
    <w:rsid w:val="00AB0830"/>
    <w:rsid w:val="00AC3349"/>
    <w:rsid w:val="00AD4355"/>
    <w:rsid w:val="00AE2370"/>
    <w:rsid w:val="00B239D5"/>
    <w:rsid w:val="00B33E0A"/>
    <w:rsid w:val="00B362B2"/>
    <w:rsid w:val="00B3732F"/>
    <w:rsid w:val="00B6403D"/>
    <w:rsid w:val="00B66E2A"/>
    <w:rsid w:val="00B9285E"/>
    <w:rsid w:val="00B95769"/>
    <w:rsid w:val="00BC5EEF"/>
    <w:rsid w:val="00BC6F9C"/>
    <w:rsid w:val="00BD1589"/>
    <w:rsid w:val="00BD6252"/>
    <w:rsid w:val="00BE435D"/>
    <w:rsid w:val="00BF4ED4"/>
    <w:rsid w:val="00BF6DD4"/>
    <w:rsid w:val="00C144FE"/>
    <w:rsid w:val="00C147C2"/>
    <w:rsid w:val="00C14C96"/>
    <w:rsid w:val="00C405D7"/>
    <w:rsid w:val="00C44453"/>
    <w:rsid w:val="00C53307"/>
    <w:rsid w:val="00C5375D"/>
    <w:rsid w:val="00C65B75"/>
    <w:rsid w:val="00C724EE"/>
    <w:rsid w:val="00C75D58"/>
    <w:rsid w:val="00C77972"/>
    <w:rsid w:val="00C8708B"/>
    <w:rsid w:val="00C87F14"/>
    <w:rsid w:val="00C92093"/>
    <w:rsid w:val="00CF13BC"/>
    <w:rsid w:val="00CF6088"/>
    <w:rsid w:val="00D428BF"/>
    <w:rsid w:val="00D42F80"/>
    <w:rsid w:val="00D435F6"/>
    <w:rsid w:val="00D45033"/>
    <w:rsid w:val="00D65856"/>
    <w:rsid w:val="00D761AB"/>
    <w:rsid w:val="00D77B83"/>
    <w:rsid w:val="00D94855"/>
    <w:rsid w:val="00D956D5"/>
    <w:rsid w:val="00DA3F0F"/>
    <w:rsid w:val="00DB0662"/>
    <w:rsid w:val="00E124EB"/>
    <w:rsid w:val="00E37CBF"/>
    <w:rsid w:val="00E42138"/>
    <w:rsid w:val="00E422CE"/>
    <w:rsid w:val="00E42AE0"/>
    <w:rsid w:val="00E42CE9"/>
    <w:rsid w:val="00E470E8"/>
    <w:rsid w:val="00E536B2"/>
    <w:rsid w:val="00E543DB"/>
    <w:rsid w:val="00E55156"/>
    <w:rsid w:val="00E618FC"/>
    <w:rsid w:val="00E61978"/>
    <w:rsid w:val="00E94CF6"/>
    <w:rsid w:val="00EA7C89"/>
    <w:rsid w:val="00EB0B2D"/>
    <w:rsid w:val="00EB4B13"/>
    <w:rsid w:val="00EB6E74"/>
    <w:rsid w:val="00EC65DC"/>
    <w:rsid w:val="00EE2169"/>
    <w:rsid w:val="00EE4206"/>
    <w:rsid w:val="00EF3648"/>
    <w:rsid w:val="00F0400F"/>
    <w:rsid w:val="00F14B00"/>
    <w:rsid w:val="00F227E4"/>
    <w:rsid w:val="00F346FE"/>
    <w:rsid w:val="00F430F4"/>
    <w:rsid w:val="00F4450C"/>
    <w:rsid w:val="00F450E0"/>
    <w:rsid w:val="00F54DAE"/>
    <w:rsid w:val="00F826C2"/>
    <w:rsid w:val="00F8797F"/>
    <w:rsid w:val="00F908D5"/>
    <w:rsid w:val="00F90FBA"/>
    <w:rsid w:val="00F92A73"/>
    <w:rsid w:val="00F93223"/>
    <w:rsid w:val="00FA4FD5"/>
    <w:rsid w:val="00FA7951"/>
    <w:rsid w:val="00FB758D"/>
    <w:rsid w:val="00FC3EAA"/>
    <w:rsid w:val="00FC4E2B"/>
    <w:rsid w:val="00FC4FE0"/>
    <w:rsid w:val="00FD66AF"/>
    <w:rsid w:val="00FE7644"/>
    <w:rsid w:val="00FF042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089D99"/>
  <w14:defaultImageDpi w14:val="330"/>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GB" w:eastAsia="en-US" w:bidi="ar-SA"/>
      </w:rPr>
    </w:rPrDefault>
    <w:pPrDefault>
      <w:pPr>
        <w:spacing w:line="276" w:lineRule="auto"/>
      </w:pPr>
    </w:pPrDefault>
  </w:docDefaults>
  <w:latentStyles w:defLockedState="0" w:defUIPriority="99" w:defSemiHidden="0" w:defUnhideWhenUsed="0" w:defQFormat="0" w:count="377">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e">
    <w:name w:val="Normal"/>
    <w:rsid w:val="009721F9"/>
    <w:rPr>
      <w:rFonts w:ascii="Arial" w:eastAsia="Arial" w:hAnsi="Arial" w:cs="Arial"/>
      <w:color w:val="000000"/>
      <w:sz w:val="22"/>
      <w:szCs w:val="22"/>
      <w:lang w:val="it-IT" w:eastAsia="it-IT"/>
    </w:rPr>
  </w:style>
  <w:style w:type="paragraph" w:styleId="Titolo1">
    <w:name w:val="heading 1"/>
    <w:basedOn w:val="Normale"/>
    <w:next w:val="Normale"/>
    <w:link w:val="Titolo1Carattere"/>
    <w:rsid w:val="00E61978"/>
    <w:pPr>
      <w:keepNext/>
      <w:keepLines/>
      <w:spacing w:before="400" w:after="120"/>
      <w:outlineLvl w:val="0"/>
    </w:pPr>
    <w:rPr>
      <w:sz w:val="40"/>
      <w:szCs w:val="40"/>
    </w:rPr>
  </w:style>
  <w:style w:type="paragraph" w:styleId="Titolo2">
    <w:name w:val="heading 2"/>
    <w:basedOn w:val="Normale"/>
    <w:next w:val="Normale"/>
    <w:link w:val="Titolo2Carattere"/>
    <w:rsid w:val="00E61978"/>
    <w:pPr>
      <w:keepNext/>
      <w:keepLines/>
      <w:spacing w:before="360" w:after="120"/>
      <w:outlineLvl w:val="1"/>
    </w:pPr>
    <w:rPr>
      <w:sz w:val="32"/>
      <w:szCs w:val="32"/>
    </w:rPr>
  </w:style>
  <w:style w:type="paragraph" w:styleId="Titolo3">
    <w:name w:val="heading 3"/>
    <w:basedOn w:val="Normale"/>
    <w:next w:val="Normale"/>
    <w:link w:val="Titolo3Carattere"/>
    <w:rsid w:val="00E61978"/>
    <w:pPr>
      <w:keepNext/>
      <w:keepLines/>
      <w:spacing w:before="320" w:after="80"/>
      <w:outlineLvl w:val="2"/>
    </w:pPr>
    <w:rPr>
      <w:color w:val="434343"/>
      <w:sz w:val="28"/>
      <w:szCs w:val="28"/>
    </w:rPr>
  </w:style>
  <w:style w:type="paragraph" w:styleId="Titolo4">
    <w:name w:val="heading 4"/>
    <w:basedOn w:val="Normale"/>
    <w:next w:val="Normale"/>
    <w:link w:val="Titolo4Carattere"/>
    <w:rsid w:val="00E61978"/>
    <w:pPr>
      <w:keepNext/>
      <w:keepLines/>
      <w:spacing w:before="280" w:after="80"/>
      <w:outlineLvl w:val="3"/>
    </w:pPr>
    <w:rPr>
      <w:color w:val="666666"/>
      <w:sz w:val="24"/>
      <w:szCs w:val="24"/>
    </w:rPr>
  </w:style>
  <w:style w:type="paragraph" w:styleId="Titolo5">
    <w:name w:val="heading 5"/>
    <w:basedOn w:val="Normale"/>
    <w:next w:val="Normale"/>
    <w:link w:val="Titolo5Carattere"/>
    <w:rsid w:val="00E61978"/>
    <w:pPr>
      <w:keepNext/>
      <w:keepLines/>
      <w:spacing w:before="240" w:after="80"/>
      <w:outlineLvl w:val="4"/>
    </w:pPr>
    <w:rPr>
      <w:color w:val="666666"/>
    </w:rPr>
  </w:style>
  <w:style w:type="paragraph" w:styleId="Titolo6">
    <w:name w:val="heading 6"/>
    <w:basedOn w:val="Normale"/>
    <w:next w:val="Normale"/>
    <w:link w:val="Titolo6Carattere"/>
    <w:rsid w:val="00E61978"/>
    <w:pPr>
      <w:keepNext/>
      <w:keepLines/>
      <w:spacing w:before="240" w:after="80"/>
      <w:outlineLvl w:val="5"/>
    </w:pPr>
    <w:rPr>
      <w:i/>
      <w:color w:val="666666"/>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rsid w:val="00E61978"/>
    <w:rPr>
      <w:rFonts w:ascii="Arial" w:eastAsia="Arial" w:hAnsi="Arial" w:cs="Arial"/>
      <w:color w:val="000000"/>
      <w:sz w:val="40"/>
      <w:szCs w:val="40"/>
      <w:lang w:val="it-IT" w:eastAsia="it-IT"/>
    </w:rPr>
  </w:style>
  <w:style w:type="character" w:customStyle="1" w:styleId="Titolo2Carattere">
    <w:name w:val="Titolo 2 Carattere"/>
    <w:basedOn w:val="Carpredefinitoparagrafo"/>
    <w:link w:val="Titolo2"/>
    <w:rsid w:val="00E61978"/>
    <w:rPr>
      <w:rFonts w:ascii="Arial" w:eastAsia="Arial" w:hAnsi="Arial" w:cs="Arial"/>
      <w:color w:val="000000"/>
      <w:sz w:val="32"/>
      <w:szCs w:val="32"/>
      <w:lang w:val="it-IT" w:eastAsia="it-IT"/>
    </w:rPr>
  </w:style>
  <w:style w:type="character" w:customStyle="1" w:styleId="Titolo3Carattere">
    <w:name w:val="Titolo 3 Carattere"/>
    <w:basedOn w:val="Carpredefinitoparagrafo"/>
    <w:link w:val="Titolo3"/>
    <w:rsid w:val="00E61978"/>
    <w:rPr>
      <w:rFonts w:ascii="Arial" w:eastAsia="Arial" w:hAnsi="Arial" w:cs="Arial"/>
      <w:color w:val="434343"/>
      <w:sz w:val="28"/>
      <w:szCs w:val="28"/>
      <w:lang w:val="it-IT" w:eastAsia="it-IT"/>
    </w:rPr>
  </w:style>
  <w:style w:type="character" w:customStyle="1" w:styleId="Titolo4Carattere">
    <w:name w:val="Titolo 4 Carattere"/>
    <w:basedOn w:val="Carpredefinitoparagrafo"/>
    <w:link w:val="Titolo4"/>
    <w:rsid w:val="00E61978"/>
    <w:rPr>
      <w:rFonts w:ascii="Arial" w:eastAsia="Arial" w:hAnsi="Arial" w:cs="Arial"/>
      <w:color w:val="666666"/>
      <w:lang w:val="it-IT" w:eastAsia="it-IT"/>
    </w:rPr>
  </w:style>
  <w:style w:type="character" w:customStyle="1" w:styleId="Titolo5Carattere">
    <w:name w:val="Titolo 5 Carattere"/>
    <w:basedOn w:val="Carpredefinitoparagrafo"/>
    <w:link w:val="Titolo5"/>
    <w:rsid w:val="00E61978"/>
    <w:rPr>
      <w:rFonts w:ascii="Arial" w:eastAsia="Arial" w:hAnsi="Arial" w:cs="Arial"/>
      <w:color w:val="666666"/>
      <w:sz w:val="22"/>
      <w:szCs w:val="22"/>
      <w:lang w:val="it-IT" w:eastAsia="it-IT"/>
    </w:rPr>
  </w:style>
  <w:style w:type="character" w:customStyle="1" w:styleId="Titolo6Carattere">
    <w:name w:val="Titolo 6 Carattere"/>
    <w:basedOn w:val="Carpredefinitoparagrafo"/>
    <w:link w:val="Titolo6"/>
    <w:rsid w:val="00E61978"/>
    <w:rPr>
      <w:rFonts w:ascii="Arial" w:eastAsia="Arial" w:hAnsi="Arial" w:cs="Arial"/>
      <w:i/>
      <w:color w:val="666666"/>
      <w:sz w:val="22"/>
      <w:szCs w:val="22"/>
      <w:lang w:val="it-IT" w:eastAsia="it-IT"/>
    </w:rPr>
  </w:style>
  <w:style w:type="paragraph" w:styleId="Titolo">
    <w:name w:val="Title"/>
    <w:basedOn w:val="Normale"/>
    <w:next w:val="Normale"/>
    <w:link w:val="TitoloCarattere"/>
    <w:rsid w:val="00E61978"/>
    <w:pPr>
      <w:keepNext/>
      <w:keepLines/>
      <w:spacing w:after="60"/>
    </w:pPr>
    <w:rPr>
      <w:sz w:val="52"/>
      <w:szCs w:val="52"/>
    </w:rPr>
  </w:style>
  <w:style w:type="character" w:customStyle="1" w:styleId="TitoloCarattere">
    <w:name w:val="Titolo Carattere"/>
    <w:basedOn w:val="Carpredefinitoparagrafo"/>
    <w:link w:val="Titolo"/>
    <w:rsid w:val="00E61978"/>
    <w:rPr>
      <w:rFonts w:ascii="Arial" w:eastAsia="Arial" w:hAnsi="Arial" w:cs="Arial"/>
      <w:color w:val="000000"/>
      <w:sz w:val="52"/>
      <w:szCs w:val="52"/>
      <w:lang w:val="it-IT" w:eastAsia="it-IT"/>
    </w:rPr>
  </w:style>
  <w:style w:type="paragraph" w:styleId="Sottotitolo">
    <w:name w:val="Subtitle"/>
    <w:basedOn w:val="Normale"/>
    <w:next w:val="Normale"/>
    <w:link w:val="SottotitoloCarattere"/>
    <w:rsid w:val="00E61978"/>
    <w:pPr>
      <w:keepNext/>
      <w:keepLines/>
      <w:spacing w:after="320"/>
    </w:pPr>
    <w:rPr>
      <w:color w:val="666666"/>
      <w:sz w:val="30"/>
      <w:szCs w:val="30"/>
    </w:rPr>
  </w:style>
  <w:style w:type="character" w:customStyle="1" w:styleId="SottotitoloCarattere">
    <w:name w:val="Sottotitolo Carattere"/>
    <w:basedOn w:val="Carpredefinitoparagrafo"/>
    <w:link w:val="Sottotitolo"/>
    <w:rsid w:val="00E61978"/>
    <w:rPr>
      <w:rFonts w:ascii="Arial" w:eastAsia="Arial" w:hAnsi="Arial" w:cs="Arial"/>
      <w:color w:val="666666"/>
      <w:sz w:val="30"/>
      <w:szCs w:val="30"/>
      <w:lang w:val="it-IT" w:eastAsia="it-IT"/>
    </w:rPr>
  </w:style>
  <w:style w:type="paragraph" w:styleId="Sommario1">
    <w:name w:val="toc 1"/>
    <w:basedOn w:val="Normale"/>
    <w:next w:val="Normale"/>
    <w:autoRedefine/>
    <w:uiPriority w:val="39"/>
    <w:unhideWhenUsed/>
    <w:rsid w:val="00E61978"/>
    <w:pPr>
      <w:spacing w:after="100"/>
    </w:pPr>
  </w:style>
  <w:style w:type="paragraph" w:styleId="Sommario2">
    <w:name w:val="toc 2"/>
    <w:basedOn w:val="Normale"/>
    <w:next w:val="Normale"/>
    <w:autoRedefine/>
    <w:uiPriority w:val="39"/>
    <w:unhideWhenUsed/>
    <w:rsid w:val="00E61978"/>
    <w:pPr>
      <w:spacing w:after="100"/>
      <w:ind w:left="220"/>
    </w:pPr>
  </w:style>
  <w:style w:type="paragraph" w:styleId="Sommario3">
    <w:name w:val="toc 3"/>
    <w:basedOn w:val="Normale"/>
    <w:next w:val="Normale"/>
    <w:autoRedefine/>
    <w:uiPriority w:val="39"/>
    <w:unhideWhenUsed/>
    <w:rsid w:val="00E61978"/>
    <w:pPr>
      <w:tabs>
        <w:tab w:val="right" w:pos="9019"/>
      </w:tabs>
      <w:spacing w:after="100"/>
      <w:ind w:left="1134" w:firstLine="14"/>
    </w:pPr>
  </w:style>
  <w:style w:type="character" w:styleId="Collegamentoipertestuale">
    <w:name w:val="Hyperlink"/>
    <w:basedOn w:val="Carpredefinitoparagrafo"/>
    <w:uiPriority w:val="99"/>
    <w:unhideWhenUsed/>
    <w:rsid w:val="00E61978"/>
    <w:rPr>
      <w:color w:val="0563C1" w:themeColor="hyperlink"/>
      <w:u w:val="single"/>
    </w:rPr>
  </w:style>
  <w:style w:type="character" w:styleId="Enfasicorsivo">
    <w:name w:val="Emphasis"/>
    <w:basedOn w:val="Carpredefinitoparagrafo"/>
    <w:uiPriority w:val="20"/>
    <w:qFormat/>
    <w:rsid w:val="00E61978"/>
    <w:rPr>
      <w:i/>
      <w:iCs/>
    </w:rPr>
  </w:style>
  <w:style w:type="paragraph" w:styleId="Testonotaapidipagina">
    <w:name w:val="footnote text"/>
    <w:basedOn w:val="Normale"/>
    <w:link w:val="TestonotaapidipaginaCarattere"/>
    <w:uiPriority w:val="99"/>
    <w:unhideWhenUsed/>
    <w:rsid w:val="00E61978"/>
    <w:pPr>
      <w:spacing w:line="240" w:lineRule="auto"/>
    </w:pPr>
    <w:rPr>
      <w:sz w:val="24"/>
      <w:szCs w:val="24"/>
    </w:rPr>
  </w:style>
  <w:style w:type="character" w:customStyle="1" w:styleId="TestonotaapidipaginaCarattere">
    <w:name w:val="Testo nota a piè di pagina Carattere"/>
    <w:basedOn w:val="Carpredefinitoparagrafo"/>
    <w:link w:val="Testonotaapidipagina"/>
    <w:uiPriority w:val="99"/>
    <w:rsid w:val="00E61978"/>
    <w:rPr>
      <w:rFonts w:ascii="Arial" w:eastAsia="Arial" w:hAnsi="Arial" w:cs="Arial"/>
      <w:color w:val="000000"/>
      <w:lang w:val="it-IT" w:eastAsia="it-IT"/>
    </w:rPr>
  </w:style>
  <w:style w:type="character" w:styleId="Rimandonotaapidipagina">
    <w:name w:val="footnote reference"/>
    <w:basedOn w:val="Carpredefinitoparagrafo"/>
    <w:uiPriority w:val="99"/>
    <w:unhideWhenUsed/>
    <w:rsid w:val="00E61978"/>
    <w:rPr>
      <w:vertAlign w:val="superscript"/>
    </w:rPr>
  </w:style>
  <w:style w:type="character" w:styleId="Collegamentovisitato">
    <w:name w:val="FollowedHyperlink"/>
    <w:basedOn w:val="Carpredefinitoparagrafo"/>
    <w:uiPriority w:val="99"/>
    <w:semiHidden/>
    <w:unhideWhenUsed/>
    <w:rsid w:val="00E61978"/>
    <w:rPr>
      <w:color w:val="954F72" w:themeColor="followedHyperlink"/>
      <w:u w:val="single"/>
    </w:rPr>
  </w:style>
  <w:style w:type="paragraph" w:styleId="NormaleWeb">
    <w:name w:val="Normal (Web)"/>
    <w:basedOn w:val="Normale"/>
    <w:uiPriority w:val="99"/>
    <w:unhideWhenUsed/>
    <w:rsid w:val="00E61978"/>
    <w:pPr>
      <w:spacing w:before="100" w:beforeAutospacing="1" w:after="100" w:afterAutospacing="1" w:line="240" w:lineRule="auto"/>
    </w:pPr>
    <w:rPr>
      <w:rFonts w:ascii="Times New Roman" w:hAnsi="Times New Roman" w:cs="Times New Roman"/>
      <w:color w:val="auto"/>
      <w:sz w:val="24"/>
      <w:szCs w:val="24"/>
      <w:lang w:val="en-GB" w:eastAsia="en-GB"/>
    </w:rPr>
  </w:style>
  <w:style w:type="paragraph" w:styleId="Paragrafoelenco">
    <w:name w:val="List Paragraph"/>
    <w:basedOn w:val="Normale"/>
    <w:uiPriority w:val="34"/>
    <w:qFormat/>
    <w:rsid w:val="00E61978"/>
    <w:pPr>
      <w:ind w:left="720"/>
      <w:contextualSpacing/>
    </w:pPr>
  </w:style>
  <w:style w:type="paragraph" w:customStyle="1" w:styleId="p1">
    <w:name w:val="p1"/>
    <w:basedOn w:val="Normale"/>
    <w:rsid w:val="00E61978"/>
    <w:pPr>
      <w:shd w:val="clear" w:color="auto" w:fill="FFFFFF"/>
      <w:spacing w:after="240" w:line="255" w:lineRule="atLeast"/>
    </w:pPr>
    <w:rPr>
      <w:rFonts w:ascii="Helvetica Neue" w:hAnsi="Helvetica Neue" w:cs="Times New Roman"/>
      <w:color w:val="24292E"/>
      <w:sz w:val="21"/>
      <w:szCs w:val="21"/>
      <w:lang w:val="en-GB" w:eastAsia="en-GB"/>
    </w:rPr>
  </w:style>
  <w:style w:type="character" w:customStyle="1" w:styleId="apple-tab-span">
    <w:name w:val="apple-tab-span"/>
    <w:basedOn w:val="Carpredefinitoparagrafo"/>
    <w:rsid w:val="00E61978"/>
  </w:style>
  <w:style w:type="character" w:customStyle="1" w:styleId="s1">
    <w:name w:val="s1"/>
    <w:basedOn w:val="Carpredefinitoparagrafo"/>
    <w:rsid w:val="00E61978"/>
  </w:style>
  <w:style w:type="character" w:styleId="Rimandocommento">
    <w:name w:val="annotation reference"/>
    <w:basedOn w:val="Carpredefinitoparagrafo"/>
    <w:uiPriority w:val="99"/>
    <w:semiHidden/>
    <w:unhideWhenUsed/>
    <w:rsid w:val="00E61978"/>
    <w:rPr>
      <w:sz w:val="16"/>
      <w:szCs w:val="16"/>
    </w:rPr>
  </w:style>
  <w:style w:type="paragraph" w:styleId="Testocommento">
    <w:name w:val="annotation text"/>
    <w:basedOn w:val="Normale"/>
    <w:link w:val="TestocommentoCarattere"/>
    <w:uiPriority w:val="99"/>
    <w:unhideWhenUsed/>
    <w:rsid w:val="00E61978"/>
    <w:pPr>
      <w:spacing w:line="240" w:lineRule="auto"/>
    </w:pPr>
    <w:rPr>
      <w:sz w:val="20"/>
      <w:szCs w:val="20"/>
    </w:rPr>
  </w:style>
  <w:style w:type="character" w:customStyle="1" w:styleId="TestocommentoCarattere">
    <w:name w:val="Testo commento Carattere"/>
    <w:basedOn w:val="Carpredefinitoparagrafo"/>
    <w:link w:val="Testocommento"/>
    <w:uiPriority w:val="99"/>
    <w:rsid w:val="00E61978"/>
    <w:rPr>
      <w:rFonts w:ascii="Arial" w:eastAsia="Arial" w:hAnsi="Arial" w:cs="Arial"/>
      <w:color w:val="000000"/>
      <w:sz w:val="20"/>
      <w:szCs w:val="20"/>
      <w:lang w:val="it-IT" w:eastAsia="it-IT"/>
    </w:rPr>
  </w:style>
  <w:style w:type="paragraph" w:styleId="Soggettocommento">
    <w:name w:val="annotation subject"/>
    <w:basedOn w:val="Testocommento"/>
    <w:next w:val="Testocommento"/>
    <w:link w:val="SoggettocommentoCarattere"/>
    <w:uiPriority w:val="99"/>
    <w:semiHidden/>
    <w:unhideWhenUsed/>
    <w:rsid w:val="00E61978"/>
    <w:rPr>
      <w:b/>
      <w:bCs/>
    </w:rPr>
  </w:style>
  <w:style w:type="character" w:customStyle="1" w:styleId="SoggettocommentoCarattere">
    <w:name w:val="Soggetto commento Carattere"/>
    <w:basedOn w:val="TestocommentoCarattere"/>
    <w:link w:val="Soggettocommento"/>
    <w:uiPriority w:val="99"/>
    <w:semiHidden/>
    <w:rsid w:val="00E61978"/>
    <w:rPr>
      <w:rFonts w:ascii="Arial" w:eastAsia="Arial" w:hAnsi="Arial" w:cs="Arial"/>
      <w:b/>
      <w:bCs/>
      <w:color w:val="000000"/>
      <w:sz w:val="20"/>
      <w:szCs w:val="20"/>
      <w:lang w:val="it-IT" w:eastAsia="it-IT"/>
    </w:rPr>
  </w:style>
  <w:style w:type="paragraph" w:styleId="Testofumetto">
    <w:name w:val="Balloon Text"/>
    <w:basedOn w:val="Normale"/>
    <w:link w:val="TestofumettoCarattere"/>
    <w:uiPriority w:val="99"/>
    <w:semiHidden/>
    <w:unhideWhenUsed/>
    <w:rsid w:val="00E61978"/>
    <w:pPr>
      <w:spacing w:line="240" w:lineRule="auto"/>
    </w:pPr>
    <w:rPr>
      <w:rFonts w:ascii="Segoe UI" w:hAnsi="Segoe UI" w:cs="Segoe UI"/>
      <w:sz w:val="18"/>
      <w:szCs w:val="18"/>
    </w:rPr>
  </w:style>
  <w:style w:type="character" w:customStyle="1" w:styleId="TestofumettoCarattere">
    <w:name w:val="Testo fumetto Carattere"/>
    <w:basedOn w:val="Carpredefinitoparagrafo"/>
    <w:link w:val="Testofumetto"/>
    <w:uiPriority w:val="99"/>
    <w:semiHidden/>
    <w:rsid w:val="00E61978"/>
    <w:rPr>
      <w:rFonts w:ascii="Segoe UI" w:eastAsia="Arial" w:hAnsi="Segoe UI" w:cs="Segoe UI"/>
      <w:color w:val="000000"/>
      <w:sz w:val="18"/>
      <w:szCs w:val="18"/>
      <w:lang w:val="it-IT" w:eastAsia="it-IT"/>
    </w:rPr>
  </w:style>
  <w:style w:type="paragraph" w:customStyle="1" w:styleId="p2">
    <w:name w:val="p2"/>
    <w:basedOn w:val="Normale"/>
    <w:rsid w:val="00E61978"/>
    <w:pPr>
      <w:shd w:val="clear" w:color="auto" w:fill="FFFFFF"/>
      <w:spacing w:line="240" w:lineRule="atLeast"/>
    </w:pPr>
    <w:rPr>
      <w:color w:val="222222"/>
      <w:sz w:val="21"/>
      <w:szCs w:val="21"/>
      <w:lang w:val="en-GB" w:eastAsia="en-GB"/>
    </w:rPr>
  </w:style>
  <w:style w:type="character" w:customStyle="1" w:styleId="apple-converted-space">
    <w:name w:val="apple-converted-space"/>
    <w:basedOn w:val="Carpredefinitoparagrafo"/>
    <w:rsid w:val="00E61978"/>
  </w:style>
  <w:style w:type="paragraph" w:styleId="Intestazione">
    <w:name w:val="header"/>
    <w:basedOn w:val="Normale"/>
    <w:link w:val="IntestazioneCarattere"/>
    <w:uiPriority w:val="99"/>
    <w:unhideWhenUsed/>
    <w:rsid w:val="00E61978"/>
    <w:pPr>
      <w:tabs>
        <w:tab w:val="center" w:pos="4819"/>
        <w:tab w:val="right" w:pos="9638"/>
      </w:tabs>
      <w:spacing w:line="240" w:lineRule="auto"/>
    </w:pPr>
  </w:style>
  <w:style w:type="character" w:customStyle="1" w:styleId="IntestazioneCarattere">
    <w:name w:val="Intestazione Carattere"/>
    <w:basedOn w:val="Carpredefinitoparagrafo"/>
    <w:link w:val="Intestazione"/>
    <w:uiPriority w:val="99"/>
    <w:rsid w:val="00E61978"/>
    <w:rPr>
      <w:rFonts w:ascii="Arial" w:eastAsia="Arial" w:hAnsi="Arial" w:cs="Arial"/>
      <w:color w:val="000000"/>
      <w:sz w:val="22"/>
      <w:szCs w:val="22"/>
      <w:lang w:val="it-IT" w:eastAsia="it-IT"/>
    </w:rPr>
  </w:style>
  <w:style w:type="paragraph" w:styleId="Pidipagina">
    <w:name w:val="footer"/>
    <w:basedOn w:val="Normale"/>
    <w:link w:val="PidipaginaCarattere"/>
    <w:uiPriority w:val="99"/>
    <w:unhideWhenUsed/>
    <w:rsid w:val="00E61978"/>
    <w:pPr>
      <w:tabs>
        <w:tab w:val="center" w:pos="4819"/>
        <w:tab w:val="right" w:pos="9638"/>
      </w:tabs>
      <w:spacing w:line="240" w:lineRule="auto"/>
    </w:pPr>
  </w:style>
  <w:style w:type="character" w:customStyle="1" w:styleId="PidipaginaCarattere">
    <w:name w:val="Piè di pagina Carattere"/>
    <w:basedOn w:val="Carpredefinitoparagrafo"/>
    <w:link w:val="Pidipagina"/>
    <w:uiPriority w:val="99"/>
    <w:rsid w:val="00E61978"/>
    <w:rPr>
      <w:rFonts w:ascii="Arial" w:eastAsia="Arial" w:hAnsi="Arial" w:cs="Arial"/>
      <w:color w:val="000000"/>
      <w:sz w:val="22"/>
      <w:szCs w:val="22"/>
      <w:lang w:val="it-IT" w:eastAsia="it-IT"/>
    </w:rPr>
  </w:style>
  <w:style w:type="paragraph" w:styleId="Revisione">
    <w:name w:val="Revision"/>
    <w:hidden/>
    <w:uiPriority w:val="99"/>
    <w:semiHidden/>
    <w:rsid w:val="00E61978"/>
    <w:rPr>
      <w:rFonts w:ascii="Arial" w:eastAsia="Arial" w:hAnsi="Arial" w:cs="Arial"/>
      <w:color w:val="000000"/>
      <w:sz w:val="22"/>
      <w:szCs w:val="22"/>
      <w:lang w:val="it-IT" w:eastAsia="it-IT"/>
    </w:rPr>
  </w:style>
  <w:style w:type="paragraph" w:styleId="Mappadocumento">
    <w:name w:val="Document Map"/>
    <w:basedOn w:val="Normale"/>
    <w:link w:val="MappadocumentoCarattere"/>
    <w:uiPriority w:val="99"/>
    <w:semiHidden/>
    <w:unhideWhenUsed/>
    <w:rsid w:val="00E61978"/>
    <w:pPr>
      <w:spacing w:line="240" w:lineRule="auto"/>
    </w:pPr>
    <w:rPr>
      <w:rFonts w:ascii="Times New Roman" w:hAnsi="Times New Roman" w:cs="Times New Roman"/>
      <w:sz w:val="24"/>
      <w:szCs w:val="24"/>
    </w:rPr>
  </w:style>
  <w:style w:type="character" w:customStyle="1" w:styleId="MappadocumentoCarattere">
    <w:name w:val="Mappa documento Carattere"/>
    <w:basedOn w:val="Carpredefinitoparagrafo"/>
    <w:link w:val="Mappadocumento"/>
    <w:uiPriority w:val="99"/>
    <w:semiHidden/>
    <w:rsid w:val="00E61978"/>
    <w:rPr>
      <w:rFonts w:ascii="Times New Roman" w:eastAsia="Arial" w:hAnsi="Times New Roman" w:cs="Times New Roman"/>
      <w:color w:val="000000"/>
      <w:lang w:val="it-IT" w:eastAsia="it-IT"/>
    </w:rPr>
  </w:style>
  <w:style w:type="character" w:customStyle="1" w:styleId="gh-header-number">
    <w:name w:val="gh-header-number"/>
    <w:basedOn w:val="Carpredefinitoparagrafo"/>
    <w:rsid w:val="00225DC6"/>
  </w:style>
  <w:style w:type="character" w:styleId="Testosegnaposto">
    <w:name w:val="Placeholder Text"/>
    <w:basedOn w:val="Carpredefinitoparagrafo"/>
    <w:uiPriority w:val="99"/>
    <w:semiHidden/>
    <w:rsid w:val="00A23BB2"/>
    <w:rPr>
      <w:color w:val="808080"/>
    </w:rPr>
  </w:style>
  <w:style w:type="table" w:styleId="Grigliatabella">
    <w:name w:val="Table Grid"/>
    <w:basedOn w:val="Tabellanormale"/>
    <w:uiPriority w:val="39"/>
    <w:rsid w:val="00C724EE"/>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enzionenonrisolta1">
    <w:name w:val="Menzione non risolta1"/>
    <w:basedOn w:val="Carpredefinitoparagrafo"/>
    <w:uiPriority w:val="99"/>
    <w:semiHidden/>
    <w:unhideWhenUsed/>
    <w:rsid w:val="002523E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82336589">
      <w:bodyDiv w:val="1"/>
      <w:marLeft w:val="0"/>
      <w:marRight w:val="0"/>
      <w:marTop w:val="0"/>
      <w:marBottom w:val="0"/>
      <w:divBdr>
        <w:top w:val="none" w:sz="0" w:space="0" w:color="auto"/>
        <w:left w:val="none" w:sz="0" w:space="0" w:color="auto"/>
        <w:bottom w:val="none" w:sz="0" w:space="0" w:color="auto"/>
        <w:right w:val="none" w:sz="0" w:space="0" w:color="auto"/>
      </w:divBdr>
    </w:div>
    <w:div w:id="1408959215">
      <w:bodyDiv w:val="1"/>
      <w:marLeft w:val="0"/>
      <w:marRight w:val="0"/>
      <w:marTop w:val="0"/>
      <w:marBottom w:val="0"/>
      <w:divBdr>
        <w:top w:val="none" w:sz="0" w:space="0" w:color="auto"/>
        <w:left w:val="none" w:sz="0" w:space="0" w:color="auto"/>
        <w:bottom w:val="none" w:sz="0" w:space="0" w:color="auto"/>
        <w:right w:val="none" w:sz="0" w:space="0" w:color="auto"/>
      </w:divBdr>
    </w:div>
    <w:div w:id="1894845111">
      <w:bodyDiv w:val="1"/>
      <w:marLeft w:val="0"/>
      <w:marRight w:val="0"/>
      <w:marTop w:val="0"/>
      <w:marBottom w:val="0"/>
      <w:divBdr>
        <w:top w:val="none" w:sz="0" w:space="0" w:color="auto"/>
        <w:left w:val="none" w:sz="0" w:space="0" w:color="auto"/>
        <w:bottom w:val="none" w:sz="0" w:space="0" w:color="auto"/>
        <w:right w:val="none" w:sz="0" w:space="0" w:color="auto"/>
      </w:divBdr>
      <w:divsChild>
        <w:div w:id="241990590">
          <w:marLeft w:val="0"/>
          <w:marRight w:val="0"/>
          <w:marTop w:val="0"/>
          <w:marBottom w:val="0"/>
          <w:divBdr>
            <w:top w:val="none" w:sz="0" w:space="0" w:color="auto"/>
            <w:left w:val="none" w:sz="0" w:space="0" w:color="auto"/>
            <w:bottom w:val="none" w:sz="0" w:space="0" w:color="auto"/>
            <w:right w:val="none" w:sz="0" w:space="0" w:color="auto"/>
          </w:divBdr>
        </w:div>
        <w:div w:id="1380476211">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jp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footer" Target="footer1.xml"/><Relationship Id="rId8" Type="http://schemas.openxmlformats.org/officeDocument/2006/relationships/hyperlink" Target="http://www.bioinformatics.deib.polimi.it/genomic_computing/GMQLsystem/doc/GMQL_introduction_to_the_language.pdf"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3748727D-9048-044A-AD09-60C44DCA82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TotalTime>
  <Pages>49</Pages>
  <Words>15948</Words>
  <Characters>90909</Characters>
  <Application>Microsoft Office Word</Application>
  <DocSecurity>0</DocSecurity>
  <Lines>757</Lines>
  <Paragraphs>213</Paragraphs>
  <ScaleCrop>false</ScaleCrop>
  <HeadingPairs>
    <vt:vector size="4" baseType="variant">
      <vt:variant>
        <vt:lpstr>Title</vt:lpstr>
      </vt:variant>
      <vt:variant>
        <vt:i4>1</vt:i4>
      </vt:variant>
      <vt:variant>
        <vt:lpstr>Titolo</vt:lpstr>
      </vt:variant>
      <vt:variant>
        <vt:i4>1</vt:i4>
      </vt:variant>
    </vt:vector>
  </HeadingPairs>
  <TitlesOfParts>
    <vt:vector size="2" baseType="lpstr">
      <vt:lpstr/>
      <vt:lpstr/>
    </vt:vector>
  </TitlesOfParts>
  <Company/>
  <LinksUpToDate>false</LinksUpToDate>
  <CharactersWithSpaces>106644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Anna Bernasconi</dc:creator>
  <cp:keywords/>
  <dc:description/>
  <cp:lastModifiedBy>Pietro Pinoli</cp:lastModifiedBy>
  <cp:revision>8</cp:revision>
  <dcterms:created xsi:type="dcterms:W3CDTF">2019-09-12T13:22:00Z</dcterms:created>
  <dcterms:modified xsi:type="dcterms:W3CDTF">2019-10-04T09:15:00Z</dcterms:modified>
</cp:coreProperties>
</file>